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41EFD" w14:textId="06AA073B" w:rsidR="00421470" w:rsidRDefault="00421470" w:rsidP="006F77CF">
      <w:pPr>
        <w:pStyle w:val="Title"/>
        <w:jc w:val="center"/>
      </w:pPr>
    </w:p>
    <w:p w14:paraId="43E406A0" w14:textId="1DDEF7B4" w:rsidR="00D53493" w:rsidRDefault="00D53493" w:rsidP="00D53493"/>
    <w:p w14:paraId="0DD16420" w14:textId="77777777" w:rsidR="00D53493" w:rsidRPr="00D53493" w:rsidRDefault="00D53493" w:rsidP="00D53493"/>
    <w:p w14:paraId="2BDA018F" w14:textId="34FAC7CA" w:rsidR="006F77CF" w:rsidRPr="00D53493" w:rsidRDefault="006F77CF" w:rsidP="00D53493">
      <w:pPr>
        <w:rPr>
          <w:sz w:val="32"/>
          <w:szCs w:val="32"/>
        </w:rPr>
      </w:pPr>
      <w:r>
        <w:rPr>
          <w:noProof/>
        </w:rPr>
        <w:drawing>
          <wp:anchor distT="0" distB="0" distL="114300" distR="114300" simplePos="0" relativeHeight="251655168" behindDoc="0" locked="0" layoutInCell="1" allowOverlap="1" wp14:anchorId="3CB5BD8A" wp14:editId="3C1161CE">
            <wp:simplePos x="0" y="0"/>
            <wp:positionH relativeFrom="margin">
              <wp:align>center</wp:align>
            </wp:positionH>
            <wp:positionV relativeFrom="paragraph">
              <wp:posOffset>571500</wp:posOffset>
            </wp:positionV>
            <wp:extent cx="5375275" cy="196596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5275" cy="1965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1BC69A" w14:textId="2C6DB35A" w:rsidR="006F77CF" w:rsidRDefault="006F77CF" w:rsidP="00421470">
      <w:pPr>
        <w:pStyle w:val="Title"/>
        <w:jc w:val="center"/>
        <w:rPr>
          <w:sz w:val="96"/>
          <w:szCs w:val="96"/>
        </w:rPr>
      </w:pPr>
      <w:r w:rsidRPr="006F77CF">
        <w:rPr>
          <w:sz w:val="96"/>
          <w:szCs w:val="96"/>
        </w:rPr>
        <w:t>Stereo Vision Toolkit</w:t>
      </w:r>
      <w:r w:rsidR="00DA07C1">
        <w:rPr>
          <w:sz w:val="96"/>
          <w:szCs w:val="96"/>
        </w:rPr>
        <w:t xml:space="preserve"> </w:t>
      </w:r>
    </w:p>
    <w:p w14:paraId="07864244" w14:textId="3DC12C22" w:rsidR="00DA07C1" w:rsidRPr="00DA07C1" w:rsidRDefault="00DA07C1" w:rsidP="00DA07C1">
      <w:pPr>
        <w:pStyle w:val="Subtitle"/>
        <w:jc w:val="center"/>
        <w:rPr>
          <w:sz w:val="32"/>
          <w:szCs w:val="32"/>
        </w:rPr>
      </w:pPr>
      <w:r w:rsidRPr="000A17B4">
        <w:rPr>
          <w:sz w:val="32"/>
          <w:szCs w:val="32"/>
        </w:rPr>
        <w:t>v1.3</w:t>
      </w:r>
      <w:r w:rsidR="00D0518B">
        <w:rPr>
          <w:sz w:val="32"/>
          <w:szCs w:val="32"/>
        </w:rPr>
        <w:t>.</w:t>
      </w:r>
      <w:r w:rsidR="00B453B7">
        <w:rPr>
          <w:sz w:val="32"/>
          <w:szCs w:val="32"/>
        </w:rPr>
        <w:t>1</w:t>
      </w:r>
    </w:p>
    <w:p w14:paraId="585DA47F" w14:textId="1992B40A" w:rsidR="00421470" w:rsidRDefault="006F77CF" w:rsidP="000A17B4">
      <w:pPr>
        <w:pStyle w:val="Title"/>
        <w:jc w:val="center"/>
      </w:pPr>
      <w:r>
        <w:t>User Guid</w:t>
      </w:r>
      <w:r w:rsidR="000A17B4">
        <w:t>e</w:t>
      </w:r>
    </w:p>
    <w:p w14:paraId="150278BD" w14:textId="77777777" w:rsidR="00421470" w:rsidRDefault="00421470" w:rsidP="00421470">
      <w:pPr>
        <w:pStyle w:val="Subtitle"/>
      </w:pPr>
    </w:p>
    <w:p w14:paraId="1ADEB0F2" w14:textId="77777777" w:rsidR="00421470" w:rsidRDefault="00421470" w:rsidP="00421470">
      <w:pPr>
        <w:pStyle w:val="Subtitle"/>
      </w:pPr>
    </w:p>
    <w:p w14:paraId="6C36F5EC" w14:textId="2C119B29" w:rsidR="00421470" w:rsidRDefault="00421470" w:rsidP="00421470">
      <w:pPr>
        <w:pStyle w:val="Subtitle"/>
      </w:pPr>
    </w:p>
    <w:p w14:paraId="3A7A2EDD" w14:textId="77777777" w:rsidR="000A17B4" w:rsidRPr="000A17B4" w:rsidRDefault="000A17B4" w:rsidP="000A17B4"/>
    <w:p w14:paraId="13855FEA" w14:textId="77777777" w:rsidR="00421470" w:rsidRDefault="00421470" w:rsidP="00421470">
      <w:pPr>
        <w:pStyle w:val="Subtitle"/>
      </w:pPr>
    </w:p>
    <w:p w14:paraId="7EBD4D2D" w14:textId="77777777" w:rsidR="00421470" w:rsidRDefault="00421470" w:rsidP="00421470">
      <w:pPr>
        <w:pStyle w:val="Subtitle"/>
      </w:pPr>
    </w:p>
    <w:p w14:paraId="3F46A7E4" w14:textId="77777777" w:rsidR="00421470" w:rsidRDefault="00421470" w:rsidP="00421470">
      <w:pPr>
        <w:pStyle w:val="Subtitle"/>
      </w:pPr>
    </w:p>
    <w:p w14:paraId="14A3A914" w14:textId="77777777" w:rsidR="00421470" w:rsidRDefault="00421470" w:rsidP="00421470">
      <w:pPr>
        <w:pStyle w:val="Subtitle"/>
      </w:pPr>
    </w:p>
    <w:p w14:paraId="659A102C" w14:textId="77777777" w:rsidR="00421470" w:rsidRDefault="00421470" w:rsidP="00421470">
      <w:pPr>
        <w:pStyle w:val="Subtitle"/>
      </w:pPr>
    </w:p>
    <w:p w14:paraId="626B52C1" w14:textId="77777777" w:rsidR="00421470" w:rsidRDefault="00421470" w:rsidP="00421470">
      <w:pPr>
        <w:pStyle w:val="Subtitle"/>
      </w:pPr>
    </w:p>
    <w:p w14:paraId="4A52B019" w14:textId="77777777" w:rsidR="00421470" w:rsidRDefault="00421470" w:rsidP="00421470">
      <w:pPr>
        <w:pStyle w:val="Subtitle"/>
      </w:pPr>
    </w:p>
    <w:p w14:paraId="613A7DD4" w14:textId="77777777" w:rsidR="00421470" w:rsidRDefault="00421470" w:rsidP="00421470">
      <w:pPr>
        <w:pStyle w:val="Subtitle"/>
      </w:pPr>
    </w:p>
    <w:p w14:paraId="1BFA2A8D" w14:textId="77777777" w:rsidR="00421470" w:rsidRDefault="00421470" w:rsidP="00421470">
      <w:pPr>
        <w:pStyle w:val="Subtitle"/>
      </w:pPr>
    </w:p>
    <w:p w14:paraId="673F125A" w14:textId="77777777" w:rsidR="00421470" w:rsidRDefault="00421470" w:rsidP="00421470">
      <w:pPr>
        <w:pStyle w:val="Subtitle"/>
      </w:pPr>
    </w:p>
    <w:p w14:paraId="4469F061" w14:textId="53626B28" w:rsidR="00E63D51" w:rsidRPr="00010057" w:rsidRDefault="006F77CF" w:rsidP="00E63D51">
      <w:pPr>
        <w:pStyle w:val="Preheading1"/>
      </w:pPr>
      <w:r>
        <w:lastRenderedPageBreak/>
        <w:t>C</w:t>
      </w:r>
      <w:r w:rsidR="00E63D51" w:rsidRPr="00CC3489">
        <w:t>ontact Details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6060"/>
      </w:tblGrid>
      <w:tr w:rsidR="00E63D51" w14:paraId="0F7ED149" w14:textId="77777777" w:rsidTr="00642F64">
        <w:tc>
          <w:tcPr>
            <w:tcW w:w="2802" w:type="dxa"/>
          </w:tcPr>
          <w:p w14:paraId="2F378DFC" w14:textId="77777777" w:rsidR="00E63D51" w:rsidRDefault="00E63D51" w:rsidP="00642F64">
            <w:pPr>
              <w:rPr>
                <w:lang w:val="en-GB"/>
              </w:rPr>
            </w:pPr>
            <w:r>
              <w:rPr>
                <w:lang w:val="en-GB"/>
              </w:rPr>
              <w:t>Correspondence Address:</w:t>
            </w:r>
          </w:p>
        </w:tc>
        <w:tc>
          <w:tcPr>
            <w:tcW w:w="6060" w:type="dxa"/>
          </w:tcPr>
          <w:p w14:paraId="014EC0BC" w14:textId="77777777" w:rsidR="00E63D51" w:rsidRDefault="00E63D51" w:rsidP="00642F64">
            <w:pPr>
              <w:rPr>
                <w:lang w:val="en-GB"/>
              </w:rPr>
            </w:pPr>
            <w:r>
              <w:rPr>
                <w:lang w:val="en-GB"/>
              </w:rPr>
              <w:t>I3D Robotics Ltd</w:t>
            </w:r>
          </w:p>
          <w:p w14:paraId="4544AB03" w14:textId="77777777" w:rsidR="00E63D51" w:rsidRDefault="00E63D51" w:rsidP="00642F64">
            <w:pPr>
              <w:rPr>
                <w:lang w:val="en-GB"/>
              </w:rPr>
            </w:pPr>
            <w:r>
              <w:rPr>
                <w:lang w:val="en-GB"/>
              </w:rPr>
              <w:t>Pipers Business Centre</w:t>
            </w:r>
          </w:p>
          <w:p w14:paraId="76616D33" w14:textId="77777777" w:rsidR="00E63D51" w:rsidRDefault="00E63D51" w:rsidP="00642F64">
            <w:pPr>
              <w:rPr>
                <w:lang w:val="en-GB"/>
              </w:rPr>
            </w:pPr>
            <w:r>
              <w:rPr>
                <w:lang w:val="en-GB"/>
              </w:rPr>
              <w:t>220 Vale Road</w:t>
            </w:r>
          </w:p>
          <w:p w14:paraId="12A74467" w14:textId="77777777" w:rsidR="00E63D51" w:rsidRDefault="00E63D51" w:rsidP="00642F64">
            <w:pPr>
              <w:rPr>
                <w:lang w:val="en-GB"/>
              </w:rPr>
            </w:pPr>
            <w:r>
              <w:rPr>
                <w:lang w:val="en-GB"/>
              </w:rPr>
              <w:t>Tonbridge</w:t>
            </w:r>
          </w:p>
          <w:p w14:paraId="35F7D519" w14:textId="77777777" w:rsidR="00E63D51" w:rsidRDefault="00E63D51" w:rsidP="00642F64">
            <w:pPr>
              <w:rPr>
                <w:lang w:val="en-GB"/>
              </w:rPr>
            </w:pPr>
            <w:r>
              <w:rPr>
                <w:lang w:val="en-GB"/>
              </w:rPr>
              <w:t>Kent</w:t>
            </w:r>
          </w:p>
          <w:p w14:paraId="7FB6E3F7" w14:textId="77777777" w:rsidR="00E63D51" w:rsidRDefault="00E63D51" w:rsidP="00642F64">
            <w:pPr>
              <w:rPr>
                <w:lang w:val="en-GB"/>
              </w:rPr>
            </w:pPr>
            <w:r>
              <w:rPr>
                <w:lang w:val="en-GB"/>
              </w:rPr>
              <w:t>TN9 1SP</w:t>
            </w:r>
          </w:p>
          <w:p w14:paraId="26546A4D" w14:textId="77777777" w:rsidR="00E63D51" w:rsidRDefault="00E63D51" w:rsidP="00642F64">
            <w:pPr>
              <w:rPr>
                <w:lang w:val="en-GB"/>
              </w:rPr>
            </w:pPr>
            <w:r>
              <w:rPr>
                <w:lang w:val="en-GB"/>
              </w:rPr>
              <w:t>UK</w:t>
            </w:r>
          </w:p>
        </w:tc>
      </w:tr>
      <w:tr w:rsidR="00E63D51" w14:paraId="69F4611A" w14:textId="77777777" w:rsidTr="00642F64">
        <w:tc>
          <w:tcPr>
            <w:tcW w:w="2802" w:type="dxa"/>
          </w:tcPr>
          <w:p w14:paraId="0F2F91AC" w14:textId="77777777" w:rsidR="00E63D51" w:rsidRDefault="00E63D51" w:rsidP="00642F64">
            <w:pPr>
              <w:rPr>
                <w:lang w:val="en-GB"/>
              </w:rPr>
            </w:pPr>
            <w:r>
              <w:rPr>
                <w:lang w:val="en-GB"/>
              </w:rPr>
              <w:t>Email:</w:t>
            </w:r>
          </w:p>
        </w:tc>
        <w:tc>
          <w:tcPr>
            <w:tcW w:w="6060" w:type="dxa"/>
          </w:tcPr>
          <w:p w14:paraId="2EF43725" w14:textId="77777777" w:rsidR="00E63D51" w:rsidRDefault="00E63D51" w:rsidP="00642F64">
            <w:pPr>
              <w:rPr>
                <w:lang w:val="en-GB"/>
              </w:rPr>
            </w:pPr>
            <w:r>
              <w:rPr>
                <w:lang w:val="en-GB"/>
              </w:rPr>
              <w:t>info@i3drobotics.com</w:t>
            </w:r>
          </w:p>
        </w:tc>
      </w:tr>
      <w:tr w:rsidR="00E63D51" w14:paraId="32CACF3D" w14:textId="77777777" w:rsidTr="00642F64">
        <w:tc>
          <w:tcPr>
            <w:tcW w:w="2802" w:type="dxa"/>
          </w:tcPr>
          <w:p w14:paraId="5F3E1A67" w14:textId="77777777" w:rsidR="00E63D51" w:rsidRDefault="00E63D51" w:rsidP="00642F64">
            <w:pPr>
              <w:rPr>
                <w:lang w:val="en-GB"/>
              </w:rPr>
            </w:pPr>
            <w:r>
              <w:rPr>
                <w:lang w:val="en-GB"/>
              </w:rPr>
              <w:t>Phone:</w:t>
            </w:r>
          </w:p>
        </w:tc>
        <w:tc>
          <w:tcPr>
            <w:tcW w:w="6060" w:type="dxa"/>
          </w:tcPr>
          <w:p w14:paraId="6C87DA33" w14:textId="77777777" w:rsidR="00E63D51" w:rsidRDefault="00E63D51" w:rsidP="00642F64">
            <w:pPr>
              <w:rPr>
                <w:lang w:val="en-GB"/>
              </w:rPr>
            </w:pPr>
            <w:r>
              <w:rPr>
                <w:lang w:val="en-GB"/>
              </w:rPr>
              <w:t>+44 (0)1732 373020 (09:00 – 17:00 UK)</w:t>
            </w:r>
          </w:p>
        </w:tc>
      </w:tr>
      <w:tr w:rsidR="00E63D51" w14:paraId="307D9ADE" w14:textId="77777777" w:rsidTr="00642F64">
        <w:tc>
          <w:tcPr>
            <w:tcW w:w="2802" w:type="dxa"/>
          </w:tcPr>
          <w:p w14:paraId="297D229D" w14:textId="77777777" w:rsidR="00E63D51" w:rsidRDefault="00E63D51" w:rsidP="00642F64">
            <w:pPr>
              <w:rPr>
                <w:lang w:val="en-GB"/>
              </w:rPr>
            </w:pPr>
            <w:r>
              <w:rPr>
                <w:lang w:val="en-GB"/>
              </w:rPr>
              <w:t>Fax:</w:t>
            </w:r>
          </w:p>
        </w:tc>
        <w:tc>
          <w:tcPr>
            <w:tcW w:w="6060" w:type="dxa"/>
          </w:tcPr>
          <w:p w14:paraId="40A5B781" w14:textId="77777777" w:rsidR="00E63D51" w:rsidRDefault="00E63D51" w:rsidP="00642F64">
            <w:pPr>
              <w:rPr>
                <w:lang w:val="en-GB"/>
              </w:rPr>
            </w:pPr>
            <w:r>
              <w:rPr>
                <w:lang w:val="en-GB"/>
              </w:rPr>
              <w:t>+44 (0)1732 373001</w:t>
            </w:r>
          </w:p>
        </w:tc>
      </w:tr>
    </w:tbl>
    <w:p w14:paraId="5DAB09AB" w14:textId="77777777" w:rsidR="00426ED6" w:rsidRDefault="00426ED6" w:rsidP="00E63D51">
      <w:pPr>
        <w:pStyle w:val="Preheading1"/>
      </w:pPr>
    </w:p>
    <w:p w14:paraId="378C23F8" w14:textId="657A8A09" w:rsidR="00E63D51" w:rsidRPr="006F77CF" w:rsidRDefault="00426ED6" w:rsidP="006F77CF">
      <w:pPr>
        <w:spacing w:after="160" w:line="259" w:lineRule="auto"/>
        <w:jc w:val="left"/>
        <w:rPr>
          <w:rFonts w:eastAsiaTheme="majorEastAsia" w:cstheme="majorBidi"/>
          <w:b/>
          <w:bCs/>
          <w:color w:val="17365D"/>
          <w:sz w:val="32"/>
          <w:szCs w:val="32"/>
          <w:lang w:val="en-GB"/>
        </w:rPr>
      </w:pPr>
      <w:r>
        <w:br w:type="page"/>
      </w:r>
    </w:p>
    <w:p w14:paraId="164CB398" w14:textId="77777777" w:rsidR="00E63D51" w:rsidRDefault="00E63D51" w:rsidP="00E63D51">
      <w:pPr>
        <w:pStyle w:val="Preheading1"/>
      </w:pPr>
      <w:r>
        <w:lastRenderedPageBreak/>
        <w:t>About this Manual</w:t>
      </w:r>
    </w:p>
    <w:p w14:paraId="1792812C" w14:textId="77777777" w:rsidR="00E63D51" w:rsidRDefault="00E63D51" w:rsidP="00E63D51">
      <w:pPr>
        <w:pStyle w:val="Preheading2"/>
      </w:pPr>
      <w:r>
        <w:t>Who is this for?</w:t>
      </w:r>
    </w:p>
    <w:p w14:paraId="6A723C3D" w14:textId="5C988D8C" w:rsidR="00E63D51" w:rsidRDefault="00E63D51" w:rsidP="00E63D51">
      <w:pPr>
        <w:rPr>
          <w:lang w:val="en-GB"/>
        </w:rPr>
      </w:pPr>
      <w:r>
        <w:rPr>
          <w:lang w:val="en-GB"/>
        </w:rPr>
        <w:t xml:space="preserve">This manual is intended for </w:t>
      </w:r>
      <w:r w:rsidR="00AA0798">
        <w:rPr>
          <w:lang w:val="en-GB"/>
        </w:rPr>
        <w:t>a user with I3D Robotics Stereo Camera</w:t>
      </w:r>
      <w:r>
        <w:rPr>
          <w:lang w:val="en-GB"/>
        </w:rPr>
        <w:t>.  It will help the operator understand how to get the most out of this new product</w:t>
      </w:r>
      <w:r w:rsidR="005D21D6">
        <w:rPr>
          <w:lang w:val="en-GB"/>
        </w:rPr>
        <w:t xml:space="preserve"> using the Stereo Vision Toolkit</w:t>
      </w:r>
      <w:r w:rsidR="00C67BF1">
        <w:rPr>
          <w:lang w:val="en-GB"/>
        </w:rPr>
        <w:t>.</w:t>
      </w:r>
    </w:p>
    <w:p w14:paraId="3B7DE666" w14:textId="11BFB714" w:rsidR="00E63D51" w:rsidRDefault="007B311A" w:rsidP="00E63D51">
      <w:pPr>
        <w:pStyle w:val="Preheading2"/>
      </w:pPr>
      <w:r>
        <w:t>What is</w:t>
      </w:r>
      <w:r w:rsidR="00E63D51">
        <w:t xml:space="preserve"> in it?</w:t>
      </w:r>
    </w:p>
    <w:p w14:paraId="61F8EB6F" w14:textId="043F58DB" w:rsidR="00E63D51" w:rsidRDefault="00E63D51" w:rsidP="00E63D51">
      <w:pPr>
        <w:rPr>
          <w:lang w:val="en-GB"/>
        </w:rPr>
      </w:pPr>
      <w:r>
        <w:rPr>
          <w:lang w:val="en-GB"/>
        </w:rPr>
        <w:t xml:space="preserve">This manual provides the operator with instructions </w:t>
      </w:r>
      <w:r w:rsidR="00ED6EF5">
        <w:rPr>
          <w:lang w:val="en-GB"/>
        </w:rPr>
        <w:t>on how to install and use this software package.</w:t>
      </w:r>
    </w:p>
    <w:tbl>
      <w:tblPr>
        <w:tblStyle w:val="TableGrid"/>
        <w:tblW w:w="0" w:type="auto"/>
        <w:tblLook w:val="01E0" w:firstRow="1" w:lastRow="1" w:firstColumn="1" w:lastColumn="1" w:noHBand="0" w:noVBand="0"/>
      </w:tblPr>
      <w:tblGrid>
        <w:gridCol w:w="3676"/>
        <w:gridCol w:w="4853"/>
      </w:tblGrid>
      <w:tr w:rsidR="009050F5" w14:paraId="4C8D048C" w14:textId="77777777" w:rsidTr="00642F64">
        <w:tc>
          <w:tcPr>
            <w:tcW w:w="3676" w:type="dxa"/>
          </w:tcPr>
          <w:p w14:paraId="256CEA73" w14:textId="30F5F735" w:rsidR="009050F5" w:rsidRDefault="009050F5" w:rsidP="00642F64">
            <w:pPr>
              <w:rPr>
                <w:lang w:val="en-GB"/>
              </w:rPr>
            </w:pPr>
            <w:r w:rsidRPr="00EC6A52">
              <w:rPr>
                <w:lang w:val="en-GB"/>
              </w:rPr>
              <w:t>Installation</w:t>
            </w:r>
          </w:p>
        </w:tc>
        <w:tc>
          <w:tcPr>
            <w:tcW w:w="4853" w:type="dxa"/>
          </w:tcPr>
          <w:p w14:paraId="5E6B118C" w14:textId="3C89EF67" w:rsidR="009050F5" w:rsidRDefault="009050F5" w:rsidP="00642F64">
            <w:pPr>
              <w:rPr>
                <w:lang w:val="en-GB"/>
              </w:rPr>
            </w:pPr>
            <w:r>
              <w:rPr>
                <w:lang w:val="en-GB"/>
              </w:rPr>
              <w:t>Instructions on install the software package</w:t>
            </w:r>
          </w:p>
        </w:tc>
      </w:tr>
      <w:tr w:rsidR="009050F5" w14:paraId="461F03CD" w14:textId="77777777" w:rsidTr="00642F64">
        <w:tc>
          <w:tcPr>
            <w:tcW w:w="3676" w:type="dxa"/>
          </w:tcPr>
          <w:p w14:paraId="58F43CC9" w14:textId="6B0AA224" w:rsidR="009050F5" w:rsidRDefault="009050F5" w:rsidP="00642F64">
            <w:pPr>
              <w:rPr>
                <w:lang w:val="en-GB"/>
              </w:rPr>
            </w:pPr>
            <w:r w:rsidRPr="00EC6A52">
              <w:rPr>
                <w:lang w:val="en-GB"/>
              </w:rPr>
              <w:t>How do I use it?</w:t>
            </w:r>
          </w:p>
        </w:tc>
        <w:tc>
          <w:tcPr>
            <w:tcW w:w="4853" w:type="dxa"/>
          </w:tcPr>
          <w:p w14:paraId="2CCCC143" w14:textId="6BA3E256" w:rsidR="009050F5" w:rsidRDefault="009050F5" w:rsidP="00642F64">
            <w:pPr>
              <w:rPr>
                <w:lang w:val="en-GB"/>
              </w:rPr>
            </w:pPr>
            <w:r>
              <w:rPr>
                <w:lang w:val="en-GB"/>
              </w:rPr>
              <w:t>How to use the stereo vision toolkit</w:t>
            </w:r>
          </w:p>
        </w:tc>
      </w:tr>
      <w:tr w:rsidR="009050F5" w14:paraId="020D2899" w14:textId="77777777" w:rsidTr="00642F64">
        <w:tc>
          <w:tcPr>
            <w:tcW w:w="3676" w:type="dxa"/>
          </w:tcPr>
          <w:p w14:paraId="2EE1AEDC" w14:textId="68764A56" w:rsidR="009050F5" w:rsidRDefault="009050F5" w:rsidP="00642F64">
            <w:pPr>
              <w:rPr>
                <w:lang w:val="en-GB"/>
              </w:rPr>
            </w:pPr>
            <w:r>
              <w:rPr>
                <w:lang w:val="en-GB"/>
              </w:rPr>
              <w:t>FAQ</w:t>
            </w:r>
          </w:p>
        </w:tc>
        <w:tc>
          <w:tcPr>
            <w:tcW w:w="4853" w:type="dxa"/>
          </w:tcPr>
          <w:p w14:paraId="22FDEA2B" w14:textId="598BA5AA" w:rsidR="009050F5" w:rsidRDefault="009050F5" w:rsidP="00642F64">
            <w:pPr>
              <w:rPr>
                <w:lang w:val="en-GB"/>
              </w:rPr>
            </w:pPr>
            <w:r>
              <w:rPr>
                <w:lang w:val="en-GB"/>
              </w:rPr>
              <w:t xml:space="preserve">Frequency </w:t>
            </w:r>
            <w:proofErr w:type="gramStart"/>
            <w:r>
              <w:rPr>
                <w:lang w:val="en-GB"/>
              </w:rPr>
              <w:t>ask</w:t>
            </w:r>
            <w:proofErr w:type="gramEnd"/>
            <w:r>
              <w:rPr>
                <w:lang w:val="en-GB"/>
              </w:rPr>
              <w:t xml:space="preserve"> questions. Will help will assist with commonly known problems. </w:t>
            </w:r>
          </w:p>
        </w:tc>
      </w:tr>
    </w:tbl>
    <w:p w14:paraId="676F94DC" w14:textId="77777777" w:rsidR="00E63D51" w:rsidRDefault="00E63D51" w:rsidP="00E63D51">
      <w:pPr>
        <w:rPr>
          <w:lang w:val="en-GB"/>
        </w:rPr>
      </w:pPr>
    </w:p>
    <w:p w14:paraId="74FD3266" w14:textId="77777777" w:rsidR="00E63D51" w:rsidRDefault="00E63D51" w:rsidP="00E63D51">
      <w:pPr>
        <w:pStyle w:val="Preheading1"/>
      </w:pPr>
      <w:bookmarkStart w:id="0" w:name="_Introduction"/>
      <w:bookmarkEnd w:id="0"/>
      <w:r>
        <w:t>Disclaimer</w:t>
      </w:r>
    </w:p>
    <w:p w14:paraId="30837AC0" w14:textId="77777777" w:rsidR="00E63D51" w:rsidRDefault="00E63D51" w:rsidP="00E63D51">
      <w:r>
        <w:t>THE INFORMATION CONTAINED HEREIN IS PROVIDED "AS IS" WITHOUT WARRANTY, CONDITION OR REPRESENTATION OF ANY KIND, EITHER EXPRESS, IMPLIED, STATUTORY OR OTHERWISE, INCLUDING BUT NOT LIMITED TO, ANY WARRANTY OF MERCHANTABILITY, NON-INFRINGEMENT OR FITNESS FOR A PARTICULAR PURPOSE.</w:t>
      </w:r>
    </w:p>
    <w:p w14:paraId="3F08EFCB" w14:textId="77777777" w:rsidR="00E63D51" w:rsidRDefault="00E63D51" w:rsidP="00E63D51">
      <w:r>
        <w:t>IN NO EVENT SHALL I3D ROBOTICS BE LIABLE FOR ANY LOSS OR DAMAGE, WHETHER DIRECT, INDIRECT, SPECIAL, INCIDENTAL, CONSEQUENTIAL OR OTHERWISE HOWSOEVER CAUSED WHETHER ARISING IN CONTRACT TORT OR OTHERWISE, ARISING OUT OF OR IN CONNECTION WITH THE USE OF THE INFORMATION PROVIDED HEREIN.</w:t>
      </w:r>
    </w:p>
    <w:p w14:paraId="4A45CA0E" w14:textId="77777777" w:rsidR="00E63D51" w:rsidRPr="0066726B" w:rsidRDefault="00E63D51" w:rsidP="00E63D51">
      <w:pPr>
        <w:spacing w:after="0"/>
        <w:jc w:val="left"/>
        <w:rPr>
          <w:b/>
        </w:rPr>
      </w:pPr>
      <w:r w:rsidRPr="0066726B">
        <w:rPr>
          <w:b/>
        </w:rPr>
        <w:t>COPYRIGHT AND PROTECTIVE NOTICES:</w:t>
      </w:r>
    </w:p>
    <w:p w14:paraId="726566AE" w14:textId="77777777" w:rsidR="00E63D51" w:rsidRDefault="00E63D51" w:rsidP="00E63D51">
      <w:r>
        <w:t xml:space="preserve">The copyright in this document and the associated drawings are the property of I3D ROBOTICS Ltd. and all rights are reserved. This document and the associated drawings are issued on condition that they are not copied, </w:t>
      </w:r>
      <w:proofErr w:type="gramStart"/>
      <w:r>
        <w:t>reprinted</w:t>
      </w:r>
      <w:proofErr w:type="gramEnd"/>
      <w:r>
        <w:t xml:space="preserve"> or reproduced, nor their contents disclosed. The publication of information in this documentation does not imply freedom from any patent or proprietary right of </w:t>
      </w:r>
      <w:r w:rsidR="003C633A">
        <w:t>I3D Robotics</w:t>
      </w:r>
      <w:r>
        <w:t xml:space="preserve"> or any third party.</w:t>
      </w:r>
    </w:p>
    <w:p w14:paraId="37211B1F" w14:textId="77777777" w:rsidR="00E63D51" w:rsidRPr="0066726B" w:rsidRDefault="00E63D51" w:rsidP="00E63D51">
      <w:pPr>
        <w:spacing w:after="0"/>
        <w:jc w:val="left"/>
        <w:rPr>
          <w:b/>
        </w:rPr>
      </w:pPr>
      <w:r w:rsidRPr="0066726B">
        <w:rPr>
          <w:b/>
        </w:rPr>
        <w:t>TRADEMARKS</w:t>
      </w:r>
    </w:p>
    <w:p w14:paraId="0C1A3C1F" w14:textId="5491E321" w:rsidR="00E63D51" w:rsidRDefault="00E63D51" w:rsidP="00E63D51">
      <w:pPr>
        <w:spacing w:after="0"/>
      </w:pPr>
      <w:r>
        <w:t>I3D ROBOTICS and the I3D ROBOTICS logo are trademarks of I3D ROBOTICS Ltd. All other marks are property of their respective owners.</w:t>
      </w:r>
    </w:p>
    <w:p w14:paraId="7BC34B11" w14:textId="0E23C277" w:rsidR="00E15CDF" w:rsidRDefault="00E15CDF" w:rsidP="00E63D51">
      <w:pPr>
        <w:spacing w:after="0"/>
      </w:pPr>
    </w:p>
    <w:p w14:paraId="0CE8094E" w14:textId="3CB9A00C" w:rsidR="00E15CDF" w:rsidRDefault="00E15CDF" w:rsidP="00E63D51">
      <w:pPr>
        <w:spacing w:after="0"/>
      </w:pPr>
    </w:p>
    <w:p w14:paraId="383DB45E" w14:textId="323D42FB" w:rsidR="00E15CDF" w:rsidRDefault="00E15CDF" w:rsidP="00E63D51">
      <w:pPr>
        <w:spacing w:after="0"/>
      </w:pPr>
    </w:p>
    <w:p w14:paraId="733F5FF0" w14:textId="61506256" w:rsidR="00E15CDF" w:rsidRDefault="00E15CDF" w:rsidP="00E63D51">
      <w:pPr>
        <w:spacing w:after="0"/>
      </w:pPr>
    </w:p>
    <w:p w14:paraId="63D969A9" w14:textId="26B7723B" w:rsidR="00E15CDF" w:rsidRDefault="00E15CDF" w:rsidP="00E63D51">
      <w:pPr>
        <w:spacing w:after="0"/>
      </w:pPr>
    </w:p>
    <w:p w14:paraId="66A6023F" w14:textId="09B1094D" w:rsidR="00E15CDF" w:rsidRDefault="00E15CDF" w:rsidP="00E63D51">
      <w:pPr>
        <w:spacing w:after="0"/>
      </w:pPr>
    </w:p>
    <w:p w14:paraId="67BE7D5A" w14:textId="11DBD03F" w:rsidR="00E15CDF" w:rsidRDefault="00E15CDF" w:rsidP="00E63D51">
      <w:pPr>
        <w:spacing w:after="0"/>
      </w:pPr>
    </w:p>
    <w:p w14:paraId="38D0BF9A" w14:textId="3B53520F" w:rsidR="00E15CDF" w:rsidRDefault="00E15CDF" w:rsidP="00E63D51">
      <w:pPr>
        <w:spacing w:after="0"/>
      </w:pPr>
    </w:p>
    <w:p w14:paraId="067FDE7F" w14:textId="728767D4" w:rsidR="00E15CDF" w:rsidRDefault="00E15CDF" w:rsidP="00E63D51">
      <w:pPr>
        <w:spacing w:after="0"/>
      </w:pPr>
    </w:p>
    <w:p w14:paraId="4FA72AF9" w14:textId="5B286F24" w:rsidR="00E15CDF" w:rsidRDefault="00E15CDF" w:rsidP="00E63D51">
      <w:pPr>
        <w:spacing w:after="0"/>
      </w:pPr>
    </w:p>
    <w:p w14:paraId="393CAC5E" w14:textId="67AD6864" w:rsidR="00E15CDF" w:rsidRDefault="00E15CDF" w:rsidP="00E63D51">
      <w:pPr>
        <w:spacing w:after="0"/>
      </w:pPr>
    </w:p>
    <w:sdt>
      <w:sdtPr>
        <w:rPr>
          <w:rFonts w:asciiTheme="minorHAnsi" w:eastAsia="Times New Roman" w:hAnsiTheme="minorHAnsi" w:cs="Times New Roman"/>
          <w:color w:val="auto"/>
          <w:sz w:val="24"/>
          <w:szCs w:val="24"/>
        </w:rPr>
        <w:id w:val="-708264284"/>
        <w:docPartObj>
          <w:docPartGallery w:val="Table of Contents"/>
          <w:docPartUnique/>
        </w:docPartObj>
      </w:sdtPr>
      <w:sdtEndPr>
        <w:rPr>
          <w:b/>
          <w:bCs/>
          <w:noProof/>
        </w:rPr>
      </w:sdtEndPr>
      <w:sdtContent>
        <w:p w14:paraId="0353F88B" w14:textId="4AB3B2F1" w:rsidR="00E15CDF" w:rsidRDefault="00E15CDF">
          <w:pPr>
            <w:pStyle w:val="TOCHeading"/>
          </w:pPr>
          <w:r>
            <w:t>Contents</w:t>
          </w:r>
        </w:p>
        <w:p w14:paraId="1BCEA02A" w14:textId="58BE0373" w:rsidR="00E15CDF" w:rsidRDefault="00E15CDF">
          <w:pPr>
            <w:pStyle w:val="TOC1"/>
            <w:tabs>
              <w:tab w:val="left" w:pos="480"/>
              <w:tab w:val="right" w:leader="dot" w:pos="9016"/>
            </w:tabs>
            <w:rPr>
              <w:rFonts w:eastAsiaTheme="minorEastAsia" w:cstheme="minorBidi"/>
              <w:noProof/>
              <w:sz w:val="22"/>
              <w:szCs w:val="22"/>
              <w:lang w:val="en-GB" w:eastAsia="en-GB"/>
            </w:rPr>
          </w:pPr>
          <w:r>
            <w:fldChar w:fldCharType="begin"/>
          </w:r>
          <w:r>
            <w:instrText xml:space="preserve"> TOC \o "1-2" \h \z \u </w:instrText>
          </w:r>
          <w:r>
            <w:fldChar w:fldCharType="separate"/>
          </w: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"_Toc70673724"</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rPr>
            <w:t>1</w:t>
          </w:r>
          <w:r>
            <w:rPr>
              <w:rFonts w:eastAsiaTheme="minorEastAsia" w:cstheme="minorBidi"/>
              <w:noProof/>
              <w:sz w:val="22"/>
              <w:szCs w:val="22"/>
              <w:lang w:val="en-GB" w:eastAsia="en-GB"/>
            </w:rPr>
            <w:tab/>
          </w:r>
          <w:r w:rsidRPr="00156B77">
            <w:rPr>
              <w:rStyle w:val="Hyperlink"/>
              <w:rFonts w:eastAsiaTheme="majorEastAsia"/>
              <w:noProof/>
            </w:rPr>
            <w:t>Introduction</w:t>
          </w:r>
          <w:r>
            <w:rPr>
              <w:noProof/>
              <w:webHidden/>
            </w:rPr>
            <w:tab/>
          </w:r>
          <w:r>
            <w:rPr>
              <w:noProof/>
              <w:webHidden/>
            </w:rPr>
            <w:fldChar w:fldCharType="begin"/>
          </w:r>
          <w:r>
            <w:rPr>
              <w:noProof/>
              <w:webHidden/>
            </w:rPr>
            <w:instrText xml:space="preserve"> PAGEREF _Toc70673724 \h </w:instrText>
          </w:r>
          <w:r>
            <w:rPr>
              <w:noProof/>
              <w:webHidden/>
            </w:rPr>
          </w:r>
          <w:r>
            <w:rPr>
              <w:noProof/>
              <w:webHidden/>
            </w:rPr>
            <w:fldChar w:fldCharType="separate"/>
          </w:r>
          <w:ins w:id="1" w:author="Benjamin Knight" w:date="2021-04-30T11:18:00Z">
            <w:r w:rsidR="0031024C">
              <w:rPr>
                <w:noProof/>
                <w:webHidden/>
              </w:rPr>
              <w:t>5</w:t>
            </w:r>
          </w:ins>
          <w:del w:id="2" w:author="Benjamin Knight" w:date="2021-04-30T11:18:00Z">
            <w:r w:rsidDel="0031024C">
              <w:rPr>
                <w:noProof/>
                <w:webHidden/>
              </w:rPr>
              <w:delText>6</w:delText>
            </w:r>
          </w:del>
          <w:r>
            <w:rPr>
              <w:noProof/>
              <w:webHidden/>
            </w:rPr>
            <w:fldChar w:fldCharType="end"/>
          </w:r>
          <w:r w:rsidRPr="00156B77">
            <w:rPr>
              <w:rStyle w:val="Hyperlink"/>
              <w:rFonts w:eastAsiaTheme="majorEastAsia"/>
              <w:noProof/>
            </w:rPr>
            <w:fldChar w:fldCharType="end"/>
          </w:r>
        </w:p>
        <w:p w14:paraId="60E32C12" w14:textId="3554C5F7" w:rsidR="00E15CDF" w:rsidRDefault="00E15CDF">
          <w:pPr>
            <w:pStyle w:val="TOC2"/>
            <w:tabs>
              <w:tab w:val="left" w:pos="8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"_Toc70673725"</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lang w:val="en-GB"/>
            </w:rPr>
            <w:t>1.1</w:t>
          </w:r>
          <w:r>
            <w:rPr>
              <w:rFonts w:eastAsiaTheme="minorEastAsia" w:cstheme="minorBidi"/>
              <w:noProof/>
              <w:sz w:val="22"/>
              <w:szCs w:val="22"/>
              <w:lang w:val="en-GB" w:eastAsia="en-GB"/>
            </w:rPr>
            <w:tab/>
          </w:r>
          <w:r w:rsidRPr="00156B77">
            <w:rPr>
              <w:rStyle w:val="Hyperlink"/>
              <w:rFonts w:eastAsiaTheme="majorEastAsia"/>
              <w:noProof/>
              <w:lang w:val="en-GB"/>
            </w:rPr>
            <w:t>System requirements</w:t>
          </w:r>
          <w:r>
            <w:rPr>
              <w:noProof/>
              <w:webHidden/>
            </w:rPr>
            <w:tab/>
          </w:r>
          <w:r>
            <w:rPr>
              <w:noProof/>
              <w:webHidden/>
            </w:rPr>
            <w:fldChar w:fldCharType="begin"/>
          </w:r>
          <w:r>
            <w:rPr>
              <w:noProof/>
              <w:webHidden/>
            </w:rPr>
            <w:instrText xml:space="preserve"> PAGEREF _Toc70673725 \h </w:instrText>
          </w:r>
          <w:r>
            <w:rPr>
              <w:noProof/>
              <w:webHidden/>
            </w:rPr>
          </w:r>
          <w:r>
            <w:rPr>
              <w:noProof/>
              <w:webHidden/>
            </w:rPr>
            <w:fldChar w:fldCharType="separate"/>
          </w:r>
          <w:ins w:id="3" w:author="Benjamin Knight" w:date="2021-04-30T11:18:00Z">
            <w:r w:rsidR="0031024C">
              <w:rPr>
                <w:noProof/>
                <w:webHidden/>
              </w:rPr>
              <w:t>5</w:t>
            </w:r>
          </w:ins>
          <w:del w:id="4" w:author="Benjamin Knight" w:date="2021-04-30T11:18:00Z">
            <w:r w:rsidDel="0031024C">
              <w:rPr>
                <w:noProof/>
                <w:webHidden/>
              </w:rPr>
              <w:delText>6</w:delText>
            </w:r>
          </w:del>
          <w:r>
            <w:rPr>
              <w:noProof/>
              <w:webHidden/>
            </w:rPr>
            <w:fldChar w:fldCharType="end"/>
          </w:r>
          <w:r w:rsidRPr="00156B77">
            <w:rPr>
              <w:rStyle w:val="Hyperlink"/>
              <w:rFonts w:eastAsiaTheme="majorEastAsia"/>
              <w:noProof/>
            </w:rPr>
            <w:fldChar w:fldCharType="end"/>
          </w:r>
        </w:p>
        <w:p w14:paraId="061E8CF4" w14:textId="103B5F84" w:rsidR="00E15CDF" w:rsidRDefault="00E15CDF">
          <w:pPr>
            <w:pStyle w:val="TOC1"/>
            <w:tabs>
              <w:tab w:val="left" w:pos="4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"_Toc70673726"</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rPr>
            <w:t>2</w:t>
          </w:r>
          <w:r>
            <w:rPr>
              <w:rFonts w:eastAsiaTheme="minorEastAsia" w:cstheme="minorBidi"/>
              <w:noProof/>
              <w:sz w:val="22"/>
              <w:szCs w:val="22"/>
              <w:lang w:val="en-GB" w:eastAsia="en-GB"/>
            </w:rPr>
            <w:tab/>
          </w:r>
          <w:r w:rsidRPr="00156B77">
            <w:rPr>
              <w:rStyle w:val="Hyperlink"/>
              <w:rFonts w:eastAsiaTheme="majorEastAsia"/>
              <w:noProof/>
            </w:rPr>
            <w:t>Installation</w:t>
          </w:r>
          <w:r>
            <w:rPr>
              <w:noProof/>
              <w:webHidden/>
            </w:rPr>
            <w:tab/>
          </w:r>
          <w:r>
            <w:rPr>
              <w:noProof/>
              <w:webHidden/>
            </w:rPr>
            <w:fldChar w:fldCharType="begin"/>
          </w:r>
          <w:r>
            <w:rPr>
              <w:noProof/>
              <w:webHidden/>
            </w:rPr>
            <w:instrText xml:space="preserve"> PAGEREF _Toc70673726 \h </w:instrText>
          </w:r>
          <w:r>
            <w:rPr>
              <w:noProof/>
              <w:webHidden/>
            </w:rPr>
          </w:r>
          <w:r>
            <w:rPr>
              <w:noProof/>
              <w:webHidden/>
            </w:rPr>
            <w:fldChar w:fldCharType="separate"/>
          </w:r>
          <w:ins w:id="5" w:author="Benjamin Knight" w:date="2021-04-30T11:18:00Z">
            <w:r w:rsidR="0031024C">
              <w:rPr>
                <w:noProof/>
                <w:webHidden/>
              </w:rPr>
              <w:t>6</w:t>
            </w:r>
          </w:ins>
          <w:del w:id="6" w:author="Benjamin Knight" w:date="2021-04-30T11:18:00Z">
            <w:r w:rsidDel="0031024C">
              <w:rPr>
                <w:noProof/>
                <w:webHidden/>
              </w:rPr>
              <w:delText>7</w:delText>
            </w:r>
          </w:del>
          <w:r>
            <w:rPr>
              <w:noProof/>
              <w:webHidden/>
            </w:rPr>
            <w:fldChar w:fldCharType="end"/>
          </w:r>
          <w:r w:rsidRPr="00156B77">
            <w:rPr>
              <w:rStyle w:val="Hyperlink"/>
              <w:rFonts w:eastAsiaTheme="majorEastAsia"/>
              <w:noProof/>
            </w:rPr>
            <w:fldChar w:fldCharType="end"/>
          </w:r>
        </w:p>
        <w:p w14:paraId="5D121B05" w14:textId="50CBF9B5" w:rsidR="00E15CDF" w:rsidRDefault="00E15CDF">
          <w:pPr>
            <w:pStyle w:val="TOC2"/>
            <w:tabs>
              <w:tab w:val="left" w:pos="8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"_Toc70673727"</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lang w:val="en-GB"/>
            </w:rPr>
            <w:t>2.1</w:t>
          </w:r>
          <w:r>
            <w:rPr>
              <w:rFonts w:eastAsiaTheme="minorEastAsia" w:cstheme="minorBidi"/>
              <w:noProof/>
              <w:sz w:val="22"/>
              <w:szCs w:val="22"/>
              <w:lang w:val="en-GB" w:eastAsia="en-GB"/>
            </w:rPr>
            <w:tab/>
          </w:r>
          <w:r w:rsidRPr="00156B77">
            <w:rPr>
              <w:rStyle w:val="Hyperlink"/>
              <w:rFonts w:eastAsiaTheme="majorEastAsia"/>
              <w:noProof/>
              <w:lang w:val="en-GB"/>
            </w:rPr>
            <w:t>What should I have?</w:t>
          </w:r>
          <w:r>
            <w:rPr>
              <w:noProof/>
              <w:webHidden/>
            </w:rPr>
            <w:tab/>
          </w:r>
          <w:r>
            <w:rPr>
              <w:noProof/>
              <w:webHidden/>
            </w:rPr>
            <w:fldChar w:fldCharType="begin"/>
          </w:r>
          <w:r>
            <w:rPr>
              <w:noProof/>
              <w:webHidden/>
            </w:rPr>
            <w:instrText xml:space="preserve"> PAGEREF _Toc70673727 \h </w:instrText>
          </w:r>
          <w:r>
            <w:rPr>
              <w:noProof/>
              <w:webHidden/>
            </w:rPr>
          </w:r>
          <w:r>
            <w:rPr>
              <w:noProof/>
              <w:webHidden/>
            </w:rPr>
            <w:fldChar w:fldCharType="separate"/>
          </w:r>
          <w:ins w:id="7" w:author="Benjamin Knight" w:date="2021-04-30T11:18:00Z">
            <w:r w:rsidR="0031024C">
              <w:rPr>
                <w:noProof/>
                <w:webHidden/>
              </w:rPr>
              <w:t>6</w:t>
            </w:r>
          </w:ins>
          <w:del w:id="8" w:author="Benjamin Knight" w:date="2021-04-30T11:18:00Z">
            <w:r w:rsidDel="0031024C">
              <w:rPr>
                <w:noProof/>
                <w:webHidden/>
              </w:rPr>
              <w:delText>7</w:delText>
            </w:r>
          </w:del>
          <w:r>
            <w:rPr>
              <w:noProof/>
              <w:webHidden/>
            </w:rPr>
            <w:fldChar w:fldCharType="end"/>
          </w:r>
          <w:r w:rsidRPr="00156B77">
            <w:rPr>
              <w:rStyle w:val="Hyperlink"/>
              <w:rFonts w:eastAsiaTheme="majorEastAsia"/>
              <w:noProof/>
            </w:rPr>
            <w:fldChar w:fldCharType="end"/>
          </w:r>
        </w:p>
        <w:p w14:paraId="1AA3795E" w14:textId="3C377BC8" w:rsidR="00E15CDF" w:rsidRDefault="00E15CDF">
          <w:pPr>
            <w:pStyle w:val="TOC2"/>
            <w:tabs>
              <w:tab w:val="left" w:pos="8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"_Toc70673728"</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lang w:val="en-GB"/>
            </w:rPr>
            <w:t>2.2</w:t>
          </w:r>
          <w:r>
            <w:rPr>
              <w:rFonts w:eastAsiaTheme="minorEastAsia" w:cstheme="minorBidi"/>
              <w:noProof/>
              <w:sz w:val="22"/>
              <w:szCs w:val="22"/>
              <w:lang w:val="en-GB" w:eastAsia="en-GB"/>
            </w:rPr>
            <w:tab/>
          </w:r>
          <w:r w:rsidRPr="00156B77">
            <w:rPr>
              <w:rStyle w:val="Hyperlink"/>
              <w:rFonts w:eastAsiaTheme="majorEastAsia"/>
              <w:noProof/>
              <w:lang w:val="en-GB"/>
            </w:rPr>
            <w:t>Using installer from USB key</w:t>
          </w:r>
          <w:r>
            <w:rPr>
              <w:noProof/>
              <w:webHidden/>
            </w:rPr>
            <w:tab/>
          </w:r>
          <w:r>
            <w:rPr>
              <w:noProof/>
              <w:webHidden/>
            </w:rPr>
            <w:fldChar w:fldCharType="begin"/>
          </w:r>
          <w:r>
            <w:rPr>
              <w:noProof/>
              <w:webHidden/>
            </w:rPr>
            <w:instrText xml:space="preserve"> PAGEREF _Toc70673728 \h </w:instrText>
          </w:r>
          <w:r>
            <w:rPr>
              <w:noProof/>
              <w:webHidden/>
            </w:rPr>
          </w:r>
          <w:r>
            <w:rPr>
              <w:noProof/>
              <w:webHidden/>
            </w:rPr>
            <w:fldChar w:fldCharType="separate"/>
          </w:r>
          <w:ins w:id="9" w:author="Benjamin Knight" w:date="2021-04-30T11:18:00Z">
            <w:r w:rsidR="0031024C">
              <w:rPr>
                <w:noProof/>
                <w:webHidden/>
              </w:rPr>
              <w:t>6</w:t>
            </w:r>
          </w:ins>
          <w:del w:id="10" w:author="Benjamin Knight" w:date="2021-04-30T11:18:00Z">
            <w:r w:rsidDel="0031024C">
              <w:rPr>
                <w:noProof/>
                <w:webHidden/>
              </w:rPr>
              <w:delText>7</w:delText>
            </w:r>
          </w:del>
          <w:r>
            <w:rPr>
              <w:noProof/>
              <w:webHidden/>
            </w:rPr>
            <w:fldChar w:fldCharType="end"/>
          </w:r>
          <w:r w:rsidRPr="00156B77">
            <w:rPr>
              <w:rStyle w:val="Hyperlink"/>
              <w:rFonts w:eastAsiaTheme="majorEastAsia"/>
              <w:noProof/>
            </w:rPr>
            <w:fldChar w:fldCharType="end"/>
          </w:r>
        </w:p>
        <w:p w14:paraId="0C73C9DE" w14:textId="37947821" w:rsidR="00E15CDF" w:rsidRDefault="00E15CDF">
          <w:pPr>
            <w:pStyle w:val="TOC2"/>
            <w:tabs>
              <w:tab w:val="left" w:pos="8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"_Toc70673729"</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lang w:val="en-GB"/>
            </w:rPr>
            <w:t>2.3</w:t>
          </w:r>
          <w:r>
            <w:rPr>
              <w:rFonts w:eastAsiaTheme="minorEastAsia" w:cstheme="minorBidi"/>
              <w:noProof/>
              <w:sz w:val="22"/>
              <w:szCs w:val="22"/>
              <w:lang w:val="en-GB" w:eastAsia="en-GB"/>
            </w:rPr>
            <w:tab/>
          </w:r>
          <w:r w:rsidRPr="00156B77">
            <w:rPr>
              <w:rStyle w:val="Hyperlink"/>
              <w:rFonts w:eastAsiaTheme="majorEastAsia"/>
              <w:noProof/>
              <w:lang w:val="en-GB"/>
            </w:rPr>
            <w:t>Using installer from GitHub Releases</w:t>
          </w:r>
          <w:r>
            <w:rPr>
              <w:noProof/>
              <w:webHidden/>
            </w:rPr>
            <w:tab/>
          </w:r>
          <w:r>
            <w:rPr>
              <w:noProof/>
              <w:webHidden/>
            </w:rPr>
            <w:fldChar w:fldCharType="begin"/>
          </w:r>
          <w:r>
            <w:rPr>
              <w:noProof/>
              <w:webHidden/>
            </w:rPr>
            <w:instrText xml:space="preserve"> PAGEREF _Toc70673729 \h </w:instrText>
          </w:r>
          <w:r>
            <w:rPr>
              <w:noProof/>
              <w:webHidden/>
            </w:rPr>
          </w:r>
          <w:r>
            <w:rPr>
              <w:noProof/>
              <w:webHidden/>
            </w:rPr>
            <w:fldChar w:fldCharType="separate"/>
          </w:r>
          <w:ins w:id="11" w:author="Benjamin Knight" w:date="2021-04-30T11:18:00Z">
            <w:r w:rsidR="0031024C">
              <w:rPr>
                <w:noProof/>
                <w:webHidden/>
              </w:rPr>
              <w:t>6</w:t>
            </w:r>
          </w:ins>
          <w:del w:id="12" w:author="Benjamin Knight" w:date="2021-04-30T11:18:00Z">
            <w:r w:rsidDel="0031024C">
              <w:rPr>
                <w:noProof/>
                <w:webHidden/>
              </w:rPr>
              <w:delText>7</w:delText>
            </w:r>
          </w:del>
          <w:r>
            <w:rPr>
              <w:noProof/>
              <w:webHidden/>
            </w:rPr>
            <w:fldChar w:fldCharType="end"/>
          </w:r>
          <w:r w:rsidRPr="00156B77">
            <w:rPr>
              <w:rStyle w:val="Hyperlink"/>
              <w:rFonts w:eastAsiaTheme="majorEastAsia"/>
              <w:noProof/>
            </w:rPr>
            <w:fldChar w:fldCharType="end"/>
          </w:r>
        </w:p>
        <w:p w14:paraId="5113FE66" w14:textId="55D166F9" w:rsidR="00E15CDF" w:rsidRDefault="00E15CDF">
          <w:pPr>
            <w:pStyle w:val="TOC2"/>
            <w:tabs>
              <w:tab w:val="left" w:pos="8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"_Toc70673730"</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lang w:val="en-GB"/>
            </w:rPr>
            <w:t>2.4</w:t>
          </w:r>
          <w:r>
            <w:rPr>
              <w:rFonts w:eastAsiaTheme="minorEastAsia" w:cstheme="minorBidi"/>
              <w:noProof/>
              <w:sz w:val="22"/>
              <w:szCs w:val="22"/>
              <w:lang w:val="en-GB" w:eastAsia="en-GB"/>
            </w:rPr>
            <w:tab/>
          </w:r>
          <w:r w:rsidRPr="00156B77">
            <w:rPr>
              <w:rStyle w:val="Hyperlink"/>
              <w:rFonts w:eastAsiaTheme="majorEastAsia"/>
              <w:noProof/>
              <w:lang w:val="en-GB"/>
            </w:rPr>
            <w:t>Installation process</w:t>
          </w:r>
          <w:r>
            <w:rPr>
              <w:noProof/>
              <w:webHidden/>
            </w:rPr>
            <w:tab/>
          </w:r>
          <w:r>
            <w:rPr>
              <w:noProof/>
              <w:webHidden/>
            </w:rPr>
            <w:fldChar w:fldCharType="begin"/>
          </w:r>
          <w:r>
            <w:rPr>
              <w:noProof/>
              <w:webHidden/>
            </w:rPr>
            <w:instrText xml:space="preserve"> PAGEREF _Toc70673730 \h </w:instrText>
          </w:r>
          <w:r>
            <w:rPr>
              <w:noProof/>
              <w:webHidden/>
            </w:rPr>
          </w:r>
          <w:r>
            <w:rPr>
              <w:noProof/>
              <w:webHidden/>
            </w:rPr>
            <w:fldChar w:fldCharType="separate"/>
          </w:r>
          <w:ins w:id="13" w:author="Benjamin Knight" w:date="2021-04-30T11:18:00Z">
            <w:r w:rsidR="0031024C">
              <w:rPr>
                <w:noProof/>
                <w:webHidden/>
              </w:rPr>
              <w:t>7</w:t>
            </w:r>
          </w:ins>
          <w:del w:id="14" w:author="Benjamin Knight" w:date="2021-04-30T11:18:00Z">
            <w:r w:rsidDel="0031024C">
              <w:rPr>
                <w:noProof/>
                <w:webHidden/>
              </w:rPr>
              <w:delText>8</w:delText>
            </w:r>
          </w:del>
          <w:r>
            <w:rPr>
              <w:noProof/>
              <w:webHidden/>
            </w:rPr>
            <w:fldChar w:fldCharType="end"/>
          </w:r>
          <w:r w:rsidRPr="00156B77">
            <w:rPr>
              <w:rStyle w:val="Hyperlink"/>
              <w:rFonts w:eastAsiaTheme="majorEastAsia"/>
              <w:noProof/>
            </w:rPr>
            <w:fldChar w:fldCharType="end"/>
          </w:r>
        </w:p>
        <w:p w14:paraId="0713641A" w14:textId="5D684841" w:rsidR="00E15CDF" w:rsidRDefault="00E15CDF">
          <w:pPr>
            <w:pStyle w:val="TOC1"/>
            <w:tabs>
              <w:tab w:val="left" w:pos="4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"_Toc70673731"</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rPr>
            <w:t>3</w:t>
          </w:r>
          <w:r>
            <w:rPr>
              <w:rFonts w:eastAsiaTheme="minorEastAsia" w:cstheme="minorBidi"/>
              <w:noProof/>
              <w:sz w:val="22"/>
              <w:szCs w:val="22"/>
              <w:lang w:val="en-GB" w:eastAsia="en-GB"/>
            </w:rPr>
            <w:tab/>
          </w:r>
          <w:r w:rsidRPr="00156B77">
            <w:rPr>
              <w:rStyle w:val="Hyperlink"/>
              <w:rFonts w:eastAsiaTheme="majorEastAsia"/>
              <w:noProof/>
            </w:rPr>
            <w:t>License</w:t>
          </w:r>
          <w:r>
            <w:rPr>
              <w:noProof/>
              <w:webHidden/>
            </w:rPr>
            <w:tab/>
          </w:r>
          <w:r>
            <w:rPr>
              <w:noProof/>
              <w:webHidden/>
            </w:rPr>
            <w:fldChar w:fldCharType="begin"/>
          </w:r>
          <w:r>
            <w:rPr>
              <w:noProof/>
              <w:webHidden/>
            </w:rPr>
            <w:instrText xml:space="preserve"> PAGEREF _Toc70673731 \h </w:instrText>
          </w:r>
          <w:r>
            <w:rPr>
              <w:noProof/>
              <w:webHidden/>
            </w:rPr>
          </w:r>
          <w:r>
            <w:rPr>
              <w:noProof/>
              <w:webHidden/>
            </w:rPr>
            <w:fldChar w:fldCharType="separate"/>
          </w:r>
          <w:ins w:id="15" w:author="Benjamin Knight" w:date="2021-04-30T11:18:00Z">
            <w:r w:rsidR="0031024C">
              <w:rPr>
                <w:noProof/>
                <w:webHidden/>
              </w:rPr>
              <w:t>8</w:t>
            </w:r>
          </w:ins>
          <w:del w:id="16" w:author="Benjamin Knight" w:date="2021-04-30T11:18:00Z">
            <w:r w:rsidDel="0031024C">
              <w:rPr>
                <w:noProof/>
                <w:webHidden/>
              </w:rPr>
              <w:delText>9</w:delText>
            </w:r>
          </w:del>
          <w:r>
            <w:rPr>
              <w:noProof/>
              <w:webHidden/>
            </w:rPr>
            <w:fldChar w:fldCharType="end"/>
          </w:r>
          <w:r w:rsidRPr="00156B77">
            <w:rPr>
              <w:rStyle w:val="Hyperlink"/>
              <w:rFonts w:eastAsiaTheme="majorEastAsia"/>
              <w:noProof/>
            </w:rPr>
            <w:fldChar w:fldCharType="end"/>
          </w:r>
        </w:p>
        <w:p w14:paraId="0DF3F325" w14:textId="04A8D1BD" w:rsidR="00E15CDF" w:rsidRDefault="00E15CDF">
          <w:pPr>
            <w:pStyle w:val="TOC2"/>
            <w:tabs>
              <w:tab w:val="left" w:pos="8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"_Toc70673732"</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lang w:val="en-GB"/>
            </w:rPr>
            <w:t>3.1</w:t>
          </w:r>
          <w:r>
            <w:rPr>
              <w:rFonts w:eastAsiaTheme="minorEastAsia" w:cstheme="minorBidi"/>
              <w:noProof/>
              <w:sz w:val="22"/>
              <w:szCs w:val="22"/>
              <w:lang w:val="en-GB" w:eastAsia="en-GB"/>
            </w:rPr>
            <w:tab/>
          </w:r>
          <w:r w:rsidRPr="00156B77">
            <w:rPr>
              <w:rStyle w:val="Hyperlink"/>
              <w:rFonts w:eastAsiaTheme="majorEastAsia"/>
              <w:noProof/>
              <w:lang w:val="en-GB"/>
            </w:rPr>
            <w:t>Why is a license required?</w:t>
          </w:r>
          <w:r>
            <w:rPr>
              <w:noProof/>
              <w:webHidden/>
            </w:rPr>
            <w:tab/>
          </w:r>
          <w:r>
            <w:rPr>
              <w:noProof/>
              <w:webHidden/>
            </w:rPr>
            <w:fldChar w:fldCharType="begin"/>
          </w:r>
          <w:r>
            <w:rPr>
              <w:noProof/>
              <w:webHidden/>
            </w:rPr>
            <w:instrText xml:space="preserve"> PAGEREF _Toc70673732 \h </w:instrText>
          </w:r>
          <w:r>
            <w:rPr>
              <w:noProof/>
              <w:webHidden/>
            </w:rPr>
          </w:r>
          <w:r>
            <w:rPr>
              <w:noProof/>
              <w:webHidden/>
            </w:rPr>
            <w:fldChar w:fldCharType="separate"/>
          </w:r>
          <w:ins w:id="17" w:author="Benjamin Knight" w:date="2021-04-30T11:18:00Z">
            <w:r w:rsidR="0031024C">
              <w:rPr>
                <w:noProof/>
                <w:webHidden/>
              </w:rPr>
              <w:t>8</w:t>
            </w:r>
          </w:ins>
          <w:del w:id="18" w:author="Benjamin Knight" w:date="2021-04-30T11:18:00Z">
            <w:r w:rsidDel="0031024C">
              <w:rPr>
                <w:noProof/>
                <w:webHidden/>
              </w:rPr>
              <w:delText>9</w:delText>
            </w:r>
          </w:del>
          <w:r>
            <w:rPr>
              <w:noProof/>
              <w:webHidden/>
            </w:rPr>
            <w:fldChar w:fldCharType="end"/>
          </w:r>
          <w:r w:rsidRPr="00156B77">
            <w:rPr>
              <w:rStyle w:val="Hyperlink"/>
              <w:rFonts w:eastAsiaTheme="majorEastAsia"/>
              <w:noProof/>
            </w:rPr>
            <w:fldChar w:fldCharType="end"/>
          </w:r>
        </w:p>
        <w:p w14:paraId="62C380AC" w14:textId="5B82F741" w:rsidR="00E15CDF" w:rsidRDefault="00E15CDF">
          <w:pPr>
            <w:pStyle w:val="TOC2"/>
            <w:tabs>
              <w:tab w:val="left" w:pos="8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"_Toc70673733"</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lang w:val="en-GB"/>
            </w:rPr>
            <w:t>3.2</w:t>
          </w:r>
          <w:r>
            <w:rPr>
              <w:rFonts w:eastAsiaTheme="minorEastAsia" w:cstheme="minorBidi"/>
              <w:noProof/>
              <w:sz w:val="22"/>
              <w:szCs w:val="22"/>
              <w:lang w:val="en-GB" w:eastAsia="en-GB"/>
            </w:rPr>
            <w:tab/>
          </w:r>
          <w:r w:rsidRPr="00156B77">
            <w:rPr>
              <w:rStyle w:val="Hyperlink"/>
              <w:rFonts w:eastAsiaTheme="majorEastAsia"/>
              <w:noProof/>
              <w:lang w:val="en-GB"/>
            </w:rPr>
            <w:t>Where to find my license</w:t>
          </w:r>
          <w:r>
            <w:rPr>
              <w:noProof/>
              <w:webHidden/>
            </w:rPr>
            <w:tab/>
          </w:r>
          <w:r>
            <w:rPr>
              <w:noProof/>
              <w:webHidden/>
            </w:rPr>
            <w:fldChar w:fldCharType="begin"/>
          </w:r>
          <w:r>
            <w:rPr>
              <w:noProof/>
              <w:webHidden/>
            </w:rPr>
            <w:instrText xml:space="preserve"> PAGEREF _Toc70673733 \h </w:instrText>
          </w:r>
          <w:r>
            <w:rPr>
              <w:noProof/>
              <w:webHidden/>
            </w:rPr>
          </w:r>
          <w:r>
            <w:rPr>
              <w:noProof/>
              <w:webHidden/>
            </w:rPr>
            <w:fldChar w:fldCharType="separate"/>
          </w:r>
          <w:ins w:id="19" w:author="Benjamin Knight" w:date="2021-04-30T11:18:00Z">
            <w:r w:rsidR="0031024C">
              <w:rPr>
                <w:noProof/>
                <w:webHidden/>
              </w:rPr>
              <w:t>8</w:t>
            </w:r>
          </w:ins>
          <w:del w:id="20" w:author="Benjamin Knight" w:date="2021-04-30T11:18:00Z">
            <w:r w:rsidDel="0031024C">
              <w:rPr>
                <w:noProof/>
                <w:webHidden/>
              </w:rPr>
              <w:delText>9</w:delText>
            </w:r>
          </w:del>
          <w:r>
            <w:rPr>
              <w:noProof/>
              <w:webHidden/>
            </w:rPr>
            <w:fldChar w:fldCharType="end"/>
          </w:r>
          <w:r w:rsidRPr="00156B77">
            <w:rPr>
              <w:rStyle w:val="Hyperlink"/>
              <w:rFonts w:eastAsiaTheme="majorEastAsia"/>
              <w:noProof/>
            </w:rPr>
            <w:fldChar w:fldCharType="end"/>
          </w:r>
        </w:p>
        <w:p w14:paraId="012C231A" w14:textId="4A547046" w:rsidR="00E15CDF" w:rsidRDefault="00E15CDF">
          <w:pPr>
            <w:pStyle w:val="TOC2"/>
            <w:tabs>
              <w:tab w:val="left" w:pos="8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"_Toc70673734"</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lang w:val="en-GB"/>
            </w:rPr>
            <w:t>3.3</w:t>
          </w:r>
          <w:r>
            <w:rPr>
              <w:rFonts w:eastAsiaTheme="minorEastAsia" w:cstheme="minorBidi"/>
              <w:noProof/>
              <w:sz w:val="22"/>
              <w:szCs w:val="22"/>
              <w:lang w:val="en-GB" w:eastAsia="en-GB"/>
            </w:rPr>
            <w:tab/>
          </w:r>
          <w:r w:rsidRPr="00156B77">
            <w:rPr>
              <w:rStyle w:val="Hyperlink"/>
              <w:rFonts w:eastAsiaTheme="majorEastAsia"/>
              <w:noProof/>
              <w:lang w:val="en-GB"/>
            </w:rPr>
            <w:t>How to use license</w:t>
          </w:r>
          <w:r>
            <w:rPr>
              <w:noProof/>
              <w:webHidden/>
            </w:rPr>
            <w:tab/>
          </w:r>
          <w:r>
            <w:rPr>
              <w:noProof/>
              <w:webHidden/>
            </w:rPr>
            <w:fldChar w:fldCharType="begin"/>
          </w:r>
          <w:r>
            <w:rPr>
              <w:noProof/>
              <w:webHidden/>
            </w:rPr>
            <w:instrText xml:space="preserve"> PAGEREF _Toc70673734 \h </w:instrText>
          </w:r>
          <w:r>
            <w:rPr>
              <w:noProof/>
              <w:webHidden/>
            </w:rPr>
          </w:r>
          <w:r>
            <w:rPr>
              <w:noProof/>
              <w:webHidden/>
            </w:rPr>
            <w:fldChar w:fldCharType="separate"/>
          </w:r>
          <w:ins w:id="21" w:author="Benjamin Knight" w:date="2021-04-30T11:18:00Z">
            <w:r w:rsidR="0031024C">
              <w:rPr>
                <w:noProof/>
                <w:webHidden/>
              </w:rPr>
              <w:t>8</w:t>
            </w:r>
          </w:ins>
          <w:del w:id="22" w:author="Benjamin Knight" w:date="2021-04-30T11:18:00Z">
            <w:r w:rsidDel="0031024C">
              <w:rPr>
                <w:noProof/>
                <w:webHidden/>
              </w:rPr>
              <w:delText>9</w:delText>
            </w:r>
          </w:del>
          <w:r>
            <w:rPr>
              <w:noProof/>
              <w:webHidden/>
            </w:rPr>
            <w:fldChar w:fldCharType="end"/>
          </w:r>
          <w:r w:rsidRPr="00156B77">
            <w:rPr>
              <w:rStyle w:val="Hyperlink"/>
              <w:rFonts w:eastAsiaTheme="majorEastAsia"/>
              <w:noProof/>
            </w:rPr>
            <w:fldChar w:fldCharType="end"/>
          </w:r>
        </w:p>
        <w:p w14:paraId="154B3D0B" w14:textId="24640A58" w:rsidR="00E15CDF" w:rsidRDefault="00E15CDF">
          <w:pPr>
            <w:pStyle w:val="TOC2"/>
            <w:tabs>
              <w:tab w:val="left" w:pos="8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"_Toc70673735"</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lang w:val="en-GB"/>
            </w:rPr>
            <w:t>3.4</w:t>
          </w:r>
          <w:r>
            <w:rPr>
              <w:rFonts w:eastAsiaTheme="minorEastAsia" w:cstheme="minorBidi"/>
              <w:noProof/>
              <w:sz w:val="22"/>
              <w:szCs w:val="22"/>
              <w:lang w:val="en-GB" w:eastAsia="en-GB"/>
            </w:rPr>
            <w:tab/>
          </w:r>
          <w:r w:rsidRPr="00156B77">
            <w:rPr>
              <w:rStyle w:val="Hyperlink"/>
              <w:rFonts w:eastAsiaTheme="majorEastAsia"/>
              <w:noProof/>
              <w:lang w:val="en-GB"/>
            </w:rPr>
            <w:t>Future improvements to licensing</w:t>
          </w:r>
          <w:r>
            <w:rPr>
              <w:noProof/>
              <w:webHidden/>
            </w:rPr>
            <w:tab/>
          </w:r>
          <w:r>
            <w:rPr>
              <w:noProof/>
              <w:webHidden/>
            </w:rPr>
            <w:fldChar w:fldCharType="begin"/>
          </w:r>
          <w:r>
            <w:rPr>
              <w:noProof/>
              <w:webHidden/>
            </w:rPr>
            <w:instrText xml:space="preserve"> PAGEREF _Toc70673735 \h </w:instrText>
          </w:r>
          <w:r>
            <w:rPr>
              <w:noProof/>
              <w:webHidden/>
            </w:rPr>
          </w:r>
          <w:r>
            <w:rPr>
              <w:noProof/>
              <w:webHidden/>
            </w:rPr>
            <w:fldChar w:fldCharType="separate"/>
          </w:r>
          <w:ins w:id="23" w:author="Benjamin Knight" w:date="2021-04-30T11:18:00Z">
            <w:r w:rsidR="0031024C">
              <w:rPr>
                <w:noProof/>
                <w:webHidden/>
              </w:rPr>
              <w:t>9</w:t>
            </w:r>
          </w:ins>
          <w:del w:id="24" w:author="Benjamin Knight" w:date="2021-04-30T11:18:00Z">
            <w:r w:rsidDel="0031024C">
              <w:rPr>
                <w:noProof/>
                <w:webHidden/>
              </w:rPr>
              <w:delText>10</w:delText>
            </w:r>
          </w:del>
          <w:r>
            <w:rPr>
              <w:noProof/>
              <w:webHidden/>
            </w:rPr>
            <w:fldChar w:fldCharType="end"/>
          </w:r>
          <w:r w:rsidRPr="00156B77">
            <w:rPr>
              <w:rStyle w:val="Hyperlink"/>
              <w:rFonts w:eastAsiaTheme="majorEastAsia"/>
              <w:noProof/>
            </w:rPr>
            <w:fldChar w:fldCharType="end"/>
          </w:r>
        </w:p>
        <w:p w14:paraId="02718300" w14:textId="2CED8E70" w:rsidR="00E15CDF" w:rsidRDefault="00E15CDF">
          <w:pPr>
            <w:pStyle w:val="TOC1"/>
            <w:tabs>
              <w:tab w:val="left" w:pos="4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"_Toc70673736"</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rPr>
            <w:t>4</w:t>
          </w:r>
          <w:r>
            <w:rPr>
              <w:rFonts w:eastAsiaTheme="minorEastAsia" w:cstheme="minorBidi"/>
              <w:noProof/>
              <w:sz w:val="22"/>
              <w:szCs w:val="22"/>
              <w:lang w:val="en-GB" w:eastAsia="en-GB"/>
            </w:rPr>
            <w:tab/>
          </w:r>
          <w:r w:rsidRPr="00156B77">
            <w:rPr>
              <w:rStyle w:val="Hyperlink"/>
              <w:rFonts w:eastAsiaTheme="majorEastAsia"/>
              <w:noProof/>
            </w:rPr>
            <w:t>Operation</w:t>
          </w:r>
          <w:r>
            <w:rPr>
              <w:noProof/>
              <w:webHidden/>
            </w:rPr>
            <w:tab/>
          </w:r>
          <w:r>
            <w:rPr>
              <w:noProof/>
              <w:webHidden/>
            </w:rPr>
            <w:fldChar w:fldCharType="begin"/>
          </w:r>
          <w:r>
            <w:rPr>
              <w:noProof/>
              <w:webHidden/>
            </w:rPr>
            <w:instrText xml:space="preserve"> PAGEREF _Toc70673736 \h </w:instrText>
          </w:r>
          <w:r>
            <w:rPr>
              <w:noProof/>
              <w:webHidden/>
            </w:rPr>
          </w:r>
          <w:r>
            <w:rPr>
              <w:noProof/>
              <w:webHidden/>
            </w:rPr>
            <w:fldChar w:fldCharType="separate"/>
          </w:r>
          <w:ins w:id="25" w:author="Benjamin Knight" w:date="2021-04-30T11:18:00Z">
            <w:r w:rsidR="0031024C">
              <w:rPr>
                <w:noProof/>
                <w:webHidden/>
              </w:rPr>
              <w:t>9</w:t>
            </w:r>
          </w:ins>
          <w:del w:id="26" w:author="Benjamin Knight" w:date="2021-04-30T11:18:00Z">
            <w:r w:rsidDel="0031024C">
              <w:rPr>
                <w:noProof/>
                <w:webHidden/>
              </w:rPr>
              <w:delText>10</w:delText>
            </w:r>
          </w:del>
          <w:r>
            <w:rPr>
              <w:noProof/>
              <w:webHidden/>
            </w:rPr>
            <w:fldChar w:fldCharType="end"/>
          </w:r>
          <w:r w:rsidRPr="00156B77">
            <w:rPr>
              <w:rStyle w:val="Hyperlink"/>
              <w:rFonts w:eastAsiaTheme="majorEastAsia"/>
              <w:noProof/>
            </w:rPr>
            <w:fldChar w:fldCharType="end"/>
          </w:r>
        </w:p>
        <w:p w14:paraId="57BB5839" w14:textId="307E2891" w:rsidR="00E15CDF" w:rsidRDefault="00E15CDF">
          <w:pPr>
            <w:pStyle w:val="TOC2"/>
            <w:tabs>
              <w:tab w:val="left" w:pos="8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"_Toc70673737"</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lang w:val="en-GB"/>
            </w:rPr>
            <w:t>4.1</w:t>
          </w:r>
          <w:r>
            <w:rPr>
              <w:rFonts w:eastAsiaTheme="minorEastAsia" w:cstheme="minorBidi"/>
              <w:noProof/>
              <w:sz w:val="22"/>
              <w:szCs w:val="22"/>
              <w:lang w:val="en-GB" w:eastAsia="en-GB"/>
            </w:rPr>
            <w:tab/>
          </w:r>
          <w:r w:rsidRPr="00156B77">
            <w:rPr>
              <w:rStyle w:val="Hyperlink"/>
              <w:rFonts w:eastAsiaTheme="majorEastAsia"/>
              <w:noProof/>
              <w:lang w:val="en-GB"/>
            </w:rPr>
            <w:t>Using the Stereo Vision Toolkit</w:t>
          </w:r>
          <w:r>
            <w:rPr>
              <w:noProof/>
              <w:webHidden/>
            </w:rPr>
            <w:tab/>
          </w:r>
          <w:r>
            <w:rPr>
              <w:noProof/>
              <w:webHidden/>
            </w:rPr>
            <w:fldChar w:fldCharType="begin"/>
          </w:r>
          <w:r>
            <w:rPr>
              <w:noProof/>
              <w:webHidden/>
            </w:rPr>
            <w:instrText xml:space="preserve"> PAGEREF _Toc70673737 \h </w:instrText>
          </w:r>
          <w:r>
            <w:rPr>
              <w:noProof/>
              <w:webHidden/>
            </w:rPr>
          </w:r>
          <w:r>
            <w:rPr>
              <w:noProof/>
              <w:webHidden/>
            </w:rPr>
            <w:fldChar w:fldCharType="separate"/>
          </w:r>
          <w:ins w:id="27" w:author="Benjamin Knight" w:date="2021-04-30T11:18:00Z">
            <w:r w:rsidR="0031024C">
              <w:rPr>
                <w:noProof/>
                <w:webHidden/>
              </w:rPr>
              <w:t>9</w:t>
            </w:r>
          </w:ins>
          <w:del w:id="28" w:author="Benjamin Knight" w:date="2021-04-30T11:18:00Z">
            <w:r w:rsidDel="0031024C">
              <w:rPr>
                <w:noProof/>
                <w:webHidden/>
              </w:rPr>
              <w:delText>10</w:delText>
            </w:r>
          </w:del>
          <w:r>
            <w:rPr>
              <w:noProof/>
              <w:webHidden/>
            </w:rPr>
            <w:fldChar w:fldCharType="end"/>
          </w:r>
          <w:r w:rsidRPr="00156B77">
            <w:rPr>
              <w:rStyle w:val="Hyperlink"/>
              <w:rFonts w:eastAsiaTheme="majorEastAsia"/>
              <w:noProof/>
            </w:rPr>
            <w:fldChar w:fldCharType="end"/>
          </w:r>
        </w:p>
        <w:p w14:paraId="49347443" w14:textId="72E72042" w:rsidR="00E15CDF" w:rsidRDefault="00E15CDF">
          <w:pPr>
            <w:pStyle w:val="TOC2"/>
            <w:tabs>
              <w:tab w:val="left" w:pos="8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"_Toc70673738"</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lang w:val="en-GB"/>
            </w:rPr>
            <w:t>4.2</w:t>
          </w:r>
          <w:r>
            <w:rPr>
              <w:rFonts w:eastAsiaTheme="minorEastAsia" w:cstheme="minorBidi"/>
              <w:noProof/>
              <w:sz w:val="22"/>
              <w:szCs w:val="22"/>
              <w:lang w:val="en-GB" w:eastAsia="en-GB"/>
            </w:rPr>
            <w:tab/>
          </w:r>
          <w:r w:rsidRPr="00156B77">
            <w:rPr>
              <w:rStyle w:val="Hyperlink"/>
              <w:rFonts w:eastAsiaTheme="majorEastAsia"/>
              <w:noProof/>
              <w:lang w:val="en-GB"/>
            </w:rPr>
            <w:t>Connecting to camera</w:t>
          </w:r>
          <w:r>
            <w:rPr>
              <w:noProof/>
              <w:webHidden/>
            </w:rPr>
            <w:tab/>
          </w:r>
          <w:r>
            <w:rPr>
              <w:noProof/>
              <w:webHidden/>
            </w:rPr>
            <w:fldChar w:fldCharType="begin"/>
          </w:r>
          <w:r>
            <w:rPr>
              <w:noProof/>
              <w:webHidden/>
            </w:rPr>
            <w:instrText xml:space="preserve"> PAGEREF _Toc70673738 \h </w:instrText>
          </w:r>
          <w:r>
            <w:rPr>
              <w:noProof/>
              <w:webHidden/>
            </w:rPr>
          </w:r>
          <w:r>
            <w:rPr>
              <w:noProof/>
              <w:webHidden/>
            </w:rPr>
            <w:fldChar w:fldCharType="separate"/>
          </w:r>
          <w:ins w:id="29" w:author="Benjamin Knight" w:date="2021-04-30T11:18:00Z">
            <w:r w:rsidR="0031024C">
              <w:rPr>
                <w:noProof/>
                <w:webHidden/>
              </w:rPr>
              <w:t>9</w:t>
            </w:r>
          </w:ins>
          <w:del w:id="30" w:author="Benjamin Knight" w:date="2021-04-30T11:18:00Z">
            <w:r w:rsidDel="0031024C">
              <w:rPr>
                <w:noProof/>
                <w:webHidden/>
              </w:rPr>
              <w:delText>10</w:delText>
            </w:r>
          </w:del>
          <w:r>
            <w:rPr>
              <w:noProof/>
              <w:webHidden/>
            </w:rPr>
            <w:fldChar w:fldCharType="end"/>
          </w:r>
          <w:r w:rsidRPr="00156B77">
            <w:rPr>
              <w:rStyle w:val="Hyperlink"/>
              <w:rFonts w:eastAsiaTheme="majorEastAsia"/>
              <w:noProof/>
            </w:rPr>
            <w:fldChar w:fldCharType="end"/>
          </w:r>
        </w:p>
        <w:p w14:paraId="7C5D1690" w14:textId="27CD7F29" w:rsidR="00E15CDF" w:rsidRDefault="00E15CDF">
          <w:pPr>
            <w:pStyle w:val="TOC2"/>
            <w:tabs>
              <w:tab w:val="left" w:pos="8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"_Toc70673739"</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lang w:val="en-GB"/>
            </w:rPr>
            <w:t>4.3</w:t>
          </w:r>
          <w:r>
            <w:rPr>
              <w:rFonts w:eastAsiaTheme="minorEastAsia" w:cstheme="minorBidi"/>
              <w:noProof/>
              <w:sz w:val="22"/>
              <w:szCs w:val="22"/>
              <w:lang w:val="en-GB" w:eastAsia="en-GB"/>
            </w:rPr>
            <w:tab/>
          </w:r>
          <w:r w:rsidRPr="00156B77">
            <w:rPr>
              <w:rStyle w:val="Hyperlink"/>
              <w:rFonts w:eastAsiaTheme="majorEastAsia"/>
              <w:noProof/>
              <w:lang w:val="en-GB"/>
            </w:rPr>
            <w:t>Exploring the interface</w:t>
          </w:r>
          <w:r>
            <w:rPr>
              <w:noProof/>
              <w:webHidden/>
            </w:rPr>
            <w:tab/>
          </w:r>
          <w:r>
            <w:rPr>
              <w:noProof/>
              <w:webHidden/>
            </w:rPr>
            <w:fldChar w:fldCharType="begin"/>
          </w:r>
          <w:r>
            <w:rPr>
              <w:noProof/>
              <w:webHidden/>
            </w:rPr>
            <w:instrText xml:space="preserve"> PAGEREF _Toc70673739 \h </w:instrText>
          </w:r>
          <w:r>
            <w:rPr>
              <w:noProof/>
              <w:webHidden/>
            </w:rPr>
          </w:r>
          <w:r>
            <w:rPr>
              <w:noProof/>
              <w:webHidden/>
            </w:rPr>
            <w:fldChar w:fldCharType="separate"/>
          </w:r>
          <w:ins w:id="31" w:author="Benjamin Knight" w:date="2021-04-30T11:18:00Z">
            <w:r w:rsidR="0031024C">
              <w:rPr>
                <w:noProof/>
                <w:webHidden/>
              </w:rPr>
              <w:t>11</w:t>
            </w:r>
          </w:ins>
          <w:del w:id="32" w:author="Benjamin Knight" w:date="2021-04-30T11:18:00Z">
            <w:r w:rsidDel="0031024C">
              <w:rPr>
                <w:noProof/>
                <w:webHidden/>
              </w:rPr>
              <w:delText>12</w:delText>
            </w:r>
          </w:del>
          <w:r>
            <w:rPr>
              <w:noProof/>
              <w:webHidden/>
            </w:rPr>
            <w:fldChar w:fldCharType="end"/>
          </w:r>
          <w:r w:rsidRPr="00156B77">
            <w:rPr>
              <w:rStyle w:val="Hyperlink"/>
              <w:rFonts w:eastAsiaTheme="majorEastAsia"/>
              <w:noProof/>
            </w:rPr>
            <w:fldChar w:fldCharType="end"/>
          </w:r>
        </w:p>
        <w:p w14:paraId="1A37858E" w14:textId="1194130D" w:rsidR="00E15CDF" w:rsidRDefault="00E15CDF">
          <w:pPr>
            <w:pStyle w:val="TOC2"/>
            <w:tabs>
              <w:tab w:val="left" w:pos="8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"_Toc70673740"</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lang w:val="en-GB"/>
            </w:rPr>
            <w:t>4.4</w:t>
          </w:r>
          <w:r>
            <w:rPr>
              <w:rFonts w:eastAsiaTheme="minorEastAsia" w:cstheme="minorBidi"/>
              <w:noProof/>
              <w:sz w:val="22"/>
              <w:szCs w:val="22"/>
              <w:lang w:val="en-GB" w:eastAsia="en-GB"/>
            </w:rPr>
            <w:tab/>
          </w:r>
          <w:r w:rsidRPr="00156B77">
            <w:rPr>
              <w:rStyle w:val="Hyperlink"/>
              <w:rFonts w:eastAsiaTheme="majorEastAsia"/>
              <w:noProof/>
              <w:lang w:val="en-GB"/>
            </w:rPr>
            <w:t>Camera settings</w:t>
          </w:r>
          <w:r>
            <w:rPr>
              <w:noProof/>
              <w:webHidden/>
            </w:rPr>
            <w:tab/>
          </w:r>
          <w:r>
            <w:rPr>
              <w:noProof/>
              <w:webHidden/>
            </w:rPr>
            <w:fldChar w:fldCharType="begin"/>
          </w:r>
          <w:r>
            <w:rPr>
              <w:noProof/>
              <w:webHidden/>
            </w:rPr>
            <w:instrText xml:space="preserve"> PAGEREF _Toc70673740 \h </w:instrText>
          </w:r>
          <w:r>
            <w:rPr>
              <w:noProof/>
              <w:webHidden/>
            </w:rPr>
          </w:r>
          <w:r>
            <w:rPr>
              <w:noProof/>
              <w:webHidden/>
            </w:rPr>
            <w:fldChar w:fldCharType="separate"/>
          </w:r>
          <w:ins w:id="33" w:author="Benjamin Knight" w:date="2021-04-30T11:18:00Z">
            <w:r w:rsidR="0031024C">
              <w:rPr>
                <w:noProof/>
                <w:webHidden/>
              </w:rPr>
              <w:t>12</w:t>
            </w:r>
          </w:ins>
          <w:del w:id="34" w:author="Benjamin Knight" w:date="2021-04-30T11:18:00Z">
            <w:r w:rsidDel="0031024C">
              <w:rPr>
                <w:noProof/>
                <w:webHidden/>
              </w:rPr>
              <w:delText>13</w:delText>
            </w:r>
          </w:del>
          <w:r>
            <w:rPr>
              <w:noProof/>
              <w:webHidden/>
            </w:rPr>
            <w:fldChar w:fldCharType="end"/>
          </w:r>
          <w:r w:rsidRPr="00156B77">
            <w:rPr>
              <w:rStyle w:val="Hyperlink"/>
              <w:rFonts w:eastAsiaTheme="majorEastAsia"/>
              <w:noProof/>
            </w:rPr>
            <w:fldChar w:fldCharType="end"/>
          </w:r>
        </w:p>
        <w:p w14:paraId="5F0B5A26" w14:textId="78AB9450" w:rsidR="00E15CDF" w:rsidRDefault="00E15CDF">
          <w:pPr>
            <w:pStyle w:val="TOC2"/>
            <w:tabs>
              <w:tab w:val="left" w:pos="8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"_Toc70673741"</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lang w:val="en-GB"/>
            </w:rPr>
            <w:t>4.5</w:t>
          </w:r>
          <w:r>
            <w:rPr>
              <w:rFonts w:eastAsiaTheme="minorEastAsia" w:cstheme="minorBidi"/>
              <w:noProof/>
              <w:sz w:val="22"/>
              <w:szCs w:val="22"/>
              <w:lang w:val="en-GB" w:eastAsia="en-GB"/>
            </w:rPr>
            <w:tab/>
          </w:r>
          <w:r w:rsidRPr="00156B77">
            <w:rPr>
              <w:rStyle w:val="Hyperlink"/>
              <w:rFonts w:eastAsiaTheme="majorEastAsia"/>
              <w:noProof/>
              <w:lang w:val="en-GB"/>
            </w:rPr>
            <w:t>Device settings</w:t>
          </w:r>
          <w:r>
            <w:rPr>
              <w:noProof/>
              <w:webHidden/>
            </w:rPr>
            <w:tab/>
          </w:r>
          <w:r>
            <w:rPr>
              <w:noProof/>
              <w:webHidden/>
            </w:rPr>
            <w:fldChar w:fldCharType="begin"/>
          </w:r>
          <w:r>
            <w:rPr>
              <w:noProof/>
              <w:webHidden/>
            </w:rPr>
            <w:instrText xml:space="preserve"> PAGEREF _Toc70673741 \h </w:instrText>
          </w:r>
          <w:r>
            <w:rPr>
              <w:noProof/>
              <w:webHidden/>
            </w:rPr>
          </w:r>
          <w:r>
            <w:rPr>
              <w:noProof/>
              <w:webHidden/>
            </w:rPr>
            <w:fldChar w:fldCharType="separate"/>
          </w:r>
          <w:ins w:id="35" w:author="Benjamin Knight" w:date="2021-04-30T11:18:00Z">
            <w:r w:rsidR="0031024C">
              <w:rPr>
                <w:noProof/>
                <w:webHidden/>
              </w:rPr>
              <w:t>13</w:t>
            </w:r>
          </w:ins>
          <w:del w:id="36" w:author="Benjamin Knight" w:date="2021-04-30T11:18:00Z">
            <w:r w:rsidDel="0031024C">
              <w:rPr>
                <w:noProof/>
                <w:webHidden/>
              </w:rPr>
              <w:delText>14</w:delText>
            </w:r>
          </w:del>
          <w:r>
            <w:rPr>
              <w:noProof/>
              <w:webHidden/>
            </w:rPr>
            <w:fldChar w:fldCharType="end"/>
          </w:r>
          <w:r w:rsidRPr="00156B77">
            <w:rPr>
              <w:rStyle w:val="Hyperlink"/>
              <w:rFonts w:eastAsiaTheme="majorEastAsia"/>
              <w:noProof/>
            </w:rPr>
            <w:fldChar w:fldCharType="end"/>
          </w:r>
        </w:p>
        <w:p w14:paraId="518E3B2C" w14:textId="6965C2E9" w:rsidR="00E15CDF" w:rsidRDefault="00E15CDF">
          <w:pPr>
            <w:pStyle w:val="TOC2"/>
            <w:tabs>
              <w:tab w:val="left" w:pos="8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"_Toc70673742"</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lang w:val="en-GB"/>
            </w:rPr>
            <w:t>4.6</w:t>
          </w:r>
          <w:r>
            <w:rPr>
              <w:rFonts w:eastAsiaTheme="minorEastAsia" w:cstheme="minorBidi"/>
              <w:noProof/>
              <w:sz w:val="22"/>
              <w:szCs w:val="22"/>
              <w:lang w:val="en-GB" w:eastAsia="en-GB"/>
            </w:rPr>
            <w:tab/>
          </w:r>
          <w:r w:rsidRPr="00156B77">
            <w:rPr>
              <w:rStyle w:val="Hyperlink"/>
              <w:rFonts w:eastAsiaTheme="majorEastAsia"/>
              <w:noProof/>
              <w:lang w:val="en-GB"/>
            </w:rPr>
            <w:t>Calibration</w:t>
          </w:r>
          <w:r>
            <w:rPr>
              <w:noProof/>
              <w:webHidden/>
            </w:rPr>
            <w:tab/>
          </w:r>
          <w:r>
            <w:rPr>
              <w:noProof/>
              <w:webHidden/>
            </w:rPr>
            <w:fldChar w:fldCharType="begin"/>
          </w:r>
          <w:r>
            <w:rPr>
              <w:noProof/>
              <w:webHidden/>
            </w:rPr>
            <w:instrText xml:space="preserve"> PAGEREF _Toc70673742 \h </w:instrText>
          </w:r>
          <w:r>
            <w:rPr>
              <w:noProof/>
              <w:webHidden/>
            </w:rPr>
          </w:r>
          <w:r>
            <w:rPr>
              <w:noProof/>
              <w:webHidden/>
            </w:rPr>
            <w:fldChar w:fldCharType="separate"/>
          </w:r>
          <w:ins w:id="37" w:author="Benjamin Knight" w:date="2021-04-30T11:18:00Z">
            <w:r w:rsidR="0031024C">
              <w:rPr>
                <w:noProof/>
                <w:webHidden/>
              </w:rPr>
              <w:t>13</w:t>
            </w:r>
          </w:ins>
          <w:del w:id="38" w:author="Benjamin Knight" w:date="2021-04-30T11:18:00Z">
            <w:r w:rsidDel="0031024C">
              <w:rPr>
                <w:noProof/>
                <w:webHidden/>
              </w:rPr>
              <w:delText>14</w:delText>
            </w:r>
          </w:del>
          <w:r>
            <w:rPr>
              <w:noProof/>
              <w:webHidden/>
            </w:rPr>
            <w:fldChar w:fldCharType="end"/>
          </w:r>
          <w:r w:rsidRPr="00156B77">
            <w:rPr>
              <w:rStyle w:val="Hyperlink"/>
              <w:rFonts w:eastAsiaTheme="majorEastAsia"/>
              <w:noProof/>
            </w:rPr>
            <w:fldChar w:fldCharType="end"/>
          </w:r>
        </w:p>
        <w:p w14:paraId="5880D8E1" w14:textId="7FF35C9A" w:rsidR="00E15CDF" w:rsidRDefault="00E15CDF">
          <w:pPr>
            <w:pStyle w:val="TOC2"/>
            <w:tabs>
              <w:tab w:val="left" w:pos="8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"_Toc70673743"</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lang w:val="en-GB"/>
            </w:rPr>
            <w:t>4.7</w:t>
          </w:r>
          <w:r>
            <w:rPr>
              <w:rFonts w:eastAsiaTheme="minorEastAsia" w:cstheme="minorBidi"/>
              <w:noProof/>
              <w:sz w:val="22"/>
              <w:szCs w:val="22"/>
              <w:lang w:val="en-GB" w:eastAsia="en-GB"/>
            </w:rPr>
            <w:tab/>
          </w:r>
          <w:r w:rsidRPr="00156B77">
            <w:rPr>
              <w:rStyle w:val="Hyperlink"/>
              <w:rFonts w:eastAsiaTheme="majorEastAsia"/>
              <w:noProof/>
              <w:lang w:val="en-GB"/>
            </w:rPr>
            <w:t>Stereo Matching</w:t>
          </w:r>
          <w:r>
            <w:rPr>
              <w:noProof/>
              <w:webHidden/>
            </w:rPr>
            <w:tab/>
          </w:r>
          <w:r>
            <w:rPr>
              <w:noProof/>
              <w:webHidden/>
            </w:rPr>
            <w:fldChar w:fldCharType="begin"/>
          </w:r>
          <w:r>
            <w:rPr>
              <w:noProof/>
              <w:webHidden/>
            </w:rPr>
            <w:instrText xml:space="preserve"> PAGEREF _Toc70673743 \h </w:instrText>
          </w:r>
          <w:r>
            <w:rPr>
              <w:noProof/>
              <w:webHidden/>
            </w:rPr>
          </w:r>
          <w:r>
            <w:rPr>
              <w:noProof/>
              <w:webHidden/>
            </w:rPr>
            <w:fldChar w:fldCharType="separate"/>
          </w:r>
          <w:ins w:id="39" w:author="Benjamin Knight" w:date="2021-04-30T11:18:00Z">
            <w:r w:rsidR="0031024C">
              <w:rPr>
                <w:noProof/>
                <w:webHidden/>
              </w:rPr>
              <w:t>17</w:t>
            </w:r>
          </w:ins>
          <w:del w:id="40" w:author="Benjamin Knight" w:date="2021-04-30T11:18:00Z">
            <w:r w:rsidDel="0031024C">
              <w:rPr>
                <w:noProof/>
                <w:webHidden/>
              </w:rPr>
              <w:delText>18</w:delText>
            </w:r>
          </w:del>
          <w:r>
            <w:rPr>
              <w:noProof/>
              <w:webHidden/>
            </w:rPr>
            <w:fldChar w:fldCharType="end"/>
          </w:r>
          <w:r w:rsidRPr="00156B77">
            <w:rPr>
              <w:rStyle w:val="Hyperlink"/>
              <w:rFonts w:eastAsiaTheme="majorEastAsia"/>
              <w:noProof/>
            </w:rPr>
            <w:fldChar w:fldCharType="end"/>
          </w:r>
        </w:p>
        <w:p w14:paraId="620D1E08" w14:textId="363478BB" w:rsidR="00E15CDF" w:rsidRDefault="00E15CDF">
          <w:pPr>
            <w:pStyle w:val="TOC2"/>
            <w:tabs>
              <w:tab w:val="left" w:pos="8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"_Toc70673744"</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lang w:val="en-GB"/>
            </w:rPr>
            <w:t>4.8</w:t>
          </w:r>
          <w:r>
            <w:rPr>
              <w:rFonts w:eastAsiaTheme="minorEastAsia" w:cstheme="minorBidi"/>
              <w:noProof/>
              <w:sz w:val="22"/>
              <w:szCs w:val="22"/>
              <w:lang w:val="en-GB" w:eastAsia="en-GB"/>
            </w:rPr>
            <w:tab/>
          </w:r>
          <w:r w:rsidRPr="00156B77">
            <w:rPr>
              <w:rStyle w:val="Hyperlink"/>
              <w:rFonts w:eastAsiaTheme="majorEastAsia"/>
              <w:noProof/>
              <w:lang w:val="en-GB"/>
            </w:rPr>
            <w:t>Viewing point clouds</w:t>
          </w:r>
          <w:r>
            <w:rPr>
              <w:noProof/>
              <w:webHidden/>
            </w:rPr>
            <w:tab/>
          </w:r>
          <w:r>
            <w:rPr>
              <w:noProof/>
              <w:webHidden/>
            </w:rPr>
            <w:fldChar w:fldCharType="begin"/>
          </w:r>
          <w:r>
            <w:rPr>
              <w:noProof/>
              <w:webHidden/>
            </w:rPr>
            <w:instrText xml:space="preserve"> PAGEREF _Toc70673744 \h </w:instrText>
          </w:r>
          <w:r>
            <w:rPr>
              <w:noProof/>
              <w:webHidden/>
            </w:rPr>
          </w:r>
          <w:r>
            <w:rPr>
              <w:noProof/>
              <w:webHidden/>
            </w:rPr>
            <w:fldChar w:fldCharType="separate"/>
          </w:r>
          <w:ins w:id="41" w:author="Benjamin Knight" w:date="2021-04-30T11:18:00Z">
            <w:r w:rsidR="0031024C">
              <w:rPr>
                <w:noProof/>
                <w:webHidden/>
              </w:rPr>
              <w:t>21</w:t>
            </w:r>
          </w:ins>
          <w:del w:id="42" w:author="Benjamin Knight" w:date="2021-04-30T11:18:00Z">
            <w:r w:rsidDel="0031024C">
              <w:rPr>
                <w:noProof/>
                <w:webHidden/>
              </w:rPr>
              <w:delText>22</w:delText>
            </w:r>
          </w:del>
          <w:r>
            <w:rPr>
              <w:noProof/>
              <w:webHidden/>
            </w:rPr>
            <w:fldChar w:fldCharType="end"/>
          </w:r>
          <w:r w:rsidRPr="00156B77">
            <w:rPr>
              <w:rStyle w:val="Hyperlink"/>
              <w:rFonts w:eastAsiaTheme="majorEastAsia"/>
              <w:noProof/>
            </w:rPr>
            <w:fldChar w:fldCharType="end"/>
          </w:r>
        </w:p>
        <w:p w14:paraId="2C460122" w14:textId="16087048" w:rsidR="00E15CDF" w:rsidRDefault="00E15CDF">
          <w:pPr>
            <w:pStyle w:val="TOC1"/>
            <w:tabs>
              <w:tab w:val="left" w:pos="4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"_Toc70673745"</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rPr>
            <w:t>5</w:t>
          </w:r>
          <w:r>
            <w:rPr>
              <w:rFonts w:eastAsiaTheme="minorEastAsia" w:cstheme="minorBidi"/>
              <w:noProof/>
              <w:sz w:val="22"/>
              <w:szCs w:val="22"/>
              <w:lang w:val="en-GB" w:eastAsia="en-GB"/>
            </w:rPr>
            <w:tab/>
          </w:r>
          <w:r w:rsidRPr="00156B77">
            <w:rPr>
              <w:rStyle w:val="Hyperlink"/>
              <w:rFonts w:eastAsiaTheme="majorEastAsia"/>
              <w:noProof/>
            </w:rPr>
            <w:t>Machine learning</w:t>
          </w:r>
          <w:r>
            <w:rPr>
              <w:noProof/>
              <w:webHidden/>
            </w:rPr>
            <w:tab/>
          </w:r>
          <w:r>
            <w:rPr>
              <w:noProof/>
              <w:webHidden/>
            </w:rPr>
            <w:fldChar w:fldCharType="begin"/>
          </w:r>
          <w:r>
            <w:rPr>
              <w:noProof/>
              <w:webHidden/>
            </w:rPr>
            <w:instrText xml:space="preserve"> PAGEREF _Toc70673745 \h </w:instrText>
          </w:r>
          <w:r>
            <w:rPr>
              <w:noProof/>
              <w:webHidden/>
            </w:rPr>
          </w:r>
          <w:r>
            <w:rPr>
              <w:noProof/>
              <w:webHidden/>
            </w:rPr>
            <w:fldChar w:fldCharType="separate"/>
          </w:r>
          <w:ins w:id="43" w:author="Benjamin Knight" w:date="2021-04-30T11:18:00Z">
            <w:r w:rsidR="0031024C">
              <w:rPr>
                <w:noProof/>
                <w:webHidden/>
              </w:rPr>
              <w:t>22</w:t>
            </w:r>
          </w:ins>
          <w:del w:id="44" w:author="Benjamin Knight" w:date="2021-04-30T11:18:00Z">
            <w:r w:rsidDel="0031024C">
              <w:rPr>
                <w:noProof/>
                <w:webHidden/>
              </w:rPr>
              <w:delText>23</w:delText>
            </w:r>
          </w:del>
          <w:r>
            <w:rPr>
              <w:noProof/>
              <w:webHidden/>
            </w:rPr>
            <w:fldChar w:fldCharType="end"/>
          </w:r>
          <w:r w:rsidRPr="00156B77">
            <w:rPr>
              <w:rStyle w:val="Hyperlink"/>
              <w:rFonts w:eastAsiaTheme="majorEastAsia"/>
              <w:noProof/>
            </w:rPr>
            <w:fldChar w:fldCharType="end"/>
          </w:r>
        </w:p>
        <w:p w14:paraId="14A6423B" w14:textId="5CC84588" w:rsidR="00E15CDF" w:rsidRDefault="00E15CDF">
          <w:pPr>
            <w:pStyle w:val="TOC1"/>
            <w:tabs>
              <w:tab w:val="left" w:pos="4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"_Toc70673746"</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rPr>
            <w:t>6</w:t>
          </w:r>
          <w:r>
            <w:rPr>
              <w:rFonts w:eastAsiaTheme="minorEastAsia" w:cstheme="minorBidi"/>
              <w:noProof/>
              <w:sz w:val="22"/>
              <w:szCs w:val="22"/>
              <w:lang w:val="en-GB" w:eastAsia="en-GB"/>
            </w:rPr>
            <w:tab/>
          </w:r>
          <w:r w:rsidRPr="00156B77">
            <w:rPr>
              <w:rStyle w:val="Hyperlink"/>
              <w:rFonts w:eastAsiaTheme="majorEastAsia"/>
              <w:noProof/>
            </w:rPr>
            <w:t>Updating Software</w:t>
          </w:r>
          <w:r>
            <w:rPr>
              <w:noProof/>
              <w:webHidden/>
            </w:rPr>
            <w:tab/>
          </w:r>
          <w:r>
            <w:rPr>
              <w:noProof/>
              <w:webHidden/>
            </w:rPr>
            <w:fldChar w:fldCharType="begin"/>
          </w:r>
          <w:r>
            <w:rPr>
              <w:noProof/>
              <w:webHidden/>
            </w:rPr>
            <w:instrText xml:space="preserve"> PAGEREF _Toc70673746 \h </w:instrText>
          </w:r>
          <w:r>
            <w:rPr>
              <w:noProof/>
              <w:webHidden/>
            </w:rPr>
          </w:r>
          <w:r>
            <w:rPr>
              <w:noProof/>
              <w:webHidden/>
            </w:rPr>
            <w:fldChar w:fldCharType="separate"/>
          </w:r>
          <w:ins w:id="45" w:author="Benjamin Knight" w:date="2021-04-30T11:18:00Z">
            <w:r w:rsidR="0031024C">
              <w:rPr>
                <w:noProof/>
                <w:webHidden/>
              </w:rPr>
              <w:t>25</w:t>
            </w:r>
          </w:ins>
          <w:del w:id="46" w:author="Benjamin Knight" w:date="2021-04-30T11:18:00Z">
            <w:r w:rsidDel="0031024C">
              <w:rPr>
                <w:noProof/>
                <w:webHidden/>
              </w:rPr>
              <w:delText>26</w:delText>
            </w:r>
          </w:del>
          <w:r>
            <w:rPr>
              <w:noProof/>
              <w:webHidden/>
            </w:rPr>
            <w:fldChar w:fldCharType="end"/>
          </w:r>
          <w:r w:rsidRPr="00156B77">
            <w:rPr>
              <w:rStyle w:val="Hyperlink"/>
              <w:rFonts w:eastAsiaTheme="majorEastAsia"/>
              <w:noProof/>
            </w:rPr>
            <w:fldChar w:fldCharType="end"/>
          </w:r>
        </w:p>
        <w:p w14:paraId="494792D9" w14:textId="0A206846" w:rsidR="00E15CDF" w:rsidRDefault="00E15CDF">
          <w:pPr>
            <w:pStyle w:val="TOC1"/>
            <w:tabs>
              <w:tab w:val="left" w:pos="4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"_Toc70673747"</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rPr>
            <w:t>7</w:t>
          </w:r>
          <w:r>
            <w:rPr>
              <w:rFonts w:eastAsiaTheme="minorEastAsia" w:cstheme="minorBidi"/>
              <w:noProof/>
              <w:sz w:val="22"/>
              <w:szCs w:val="22"/>
              <w:lang w:val="en-GB" w:eastAsia="en-GB"/>
            </w:rPr>
            <w:tab/>
          </w:r>
          <w:r w:rsidRPr="00156B77">
            <w:rPr>
              <w:rStyle w:val="Hyperlink"/>
              <w:rFonts w:eastAsiaTheme="majorEastAsia"/>
              <w:noProof/>
            </w:rPr>
            <w:t>Building from source</w:t>
          </w:r>
          <w:r>
            <w:rPr>
              <w:noProof/>
              <w:webHidden/>
            </w:rPr>
            <w:tab/>
          </w:r>
          <w:r>
            <w:rPr>
              <w:noProof/>
              <w:webHidden/>
            </w:rPr>
            <w:fldChar w:fldCharType="begin"/>
          </w:r>
          <w:r>
            <w:rPr>
              <w:noProof/>
              <w:webHidden/>
            </w:rPr>
            <w:instrText xml:space="preserve"> PAGEREF _Toc70673747 \h </w:instrText>
          </w:r>
          <w:r>
            <w:rPr>
              <w:noProof/>
              <w:webHidden/>
            </w:rPr>
          </w:r>
          <w:r>
            <w:rPr>
              <w:noProof/>
              <w:webHidden/>
            </w:rPr>
            <w:fldChar w:fldCharType="separate"/>
          </w:r>
          <w:ins w:id="47" w:author="Benjamin Knight" w:date="2021-04-30T11:18:00Z">
            <w:r w:rsidR="0031024C">
              <w:rPr>
                <w:noProof/>
                <w:webHidden/>
              </w:rPr>
              <w:t>25</w:t>
            </w:r>
          </w:ins>
          <w:del w:id="48" w:author="Benjamin Knight" w:date="2021-04-30T11:18:00Z">
            <w:r w:rsidDel="0031024C">
              <w:rPr>
                <w:noProof/>
                <w:webHidden/>
              </w:rPr>
              <w:delText>26</w:delText>
            </w:r>
          </w:del>
          <w:r>
            <w:rPr>
              <w:noProof/>
              <w:webHidden/>
            </w:rPr>
            <w:fldChar w:fldCharType="end"/>
          </w:r>
          <w:r w:rsidRPr="00156B77">
            <w:rPr>
              <w:rStyle w:val="Hyperlink"/>
              <w:rFonts w:eastAsiaTheme="majorEastAsia"/>
              <w:noProof/>
            </w:rPr>
            <w:fldChar w:fldCharType="end"/>
          </w:r>
        </w:p>
        <w:p w14:paraId="59D95843" w14:textId="184CEE32" w:rsidR="00E15CDF" w:rsidRDefault="00E15CDF">
          <w:pPr>
            <w:pStyle w:val="TOC2"/>
            <w:tabs>
              <w:tab w:val="left" w:pos="8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"_Toc70673748"</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lang w:val="en-GB"/>
            </w:rPr>
            <w:t>7.1</w:t>
          </w:r>
          <w:r>
            <w:rPr>
              <w:rFonts w:eastAsiaTheme="minorEastAsia" w:cstheme="minorBidi"/>
              <w:noProof/>
              <w:sz w:val="22"/>
              <w:szCs w:val="22"/>
              <w:lang w:val="en-GB" w:eastAsia="en-GB"/>
            </w:rPr>
            <w:tab/>
          </w:r>
          <w:r w:rsidRPr="00156B77">
            <w:rPr>
              <w:rStyle w:val="Hyperlink"/>
              <w:rFonts w:eastAsiaTheme="majorEastAsia"/>
              <w:noProof/>
              <w:lang w:val="en-GB"/>
            </w:rPr>
            <w:t>Source code</w:t>
          </w:r>
          <w:r>
            <w:rPr>
              <w:noProof/>
              <w:webHidden/>
            </w:rPr>
            <w:tab/>
          </w:r>
          <w:r>
            <w:rPr>
              <w:noProof/>
              <w:webHidden/>
            </w:rPr>
            <w:fldChar w:fldCharType="begin"/>
          </w:r>
          <w:r>
            <w:rPr>
              <w:noProof/>
              <w:webHidden/>
            </w:rPr>
            <w:instrText xml:space="preserve"> PAGEREF _Toc70673748 \h </w:instrText>
          </w:r>
          <w:r>
            <w:rPr>
              <w:noProof/>
              <w:webHidden/>
            </w:rPr>
          </w:r>
          <w:r>
            <w:rPr>
              <w:noProof/>
              <w:webHidden/>
            </w:rPr>
            <w:fldChar w:fldCharType="separate"/>
          </w:r>
          <w:ins w:id="49" w:author="Benjamin Knight" w:date="2021-04-30T11:18:00Z">
            <w:r w:rsidR="0031024C">
              <w:rPr>
                <w:noProof/>
                <w:webHidden/>
              </w:rPr>
              <w:t>25</w:t>
            </w:r>
          </w:ins>
          <w:del w:id="50" w:author="Benjamin Knight" w:date="2021-04-30T11:18:00Z">
            <w:r w:rsidDel="0031024C">
              <w:rPr>
                <w:noProof/>
                <w:webHidden/>
              </w:rPr>
              <w:delText>26</w:delText>
            </w:r>
          </w:del>
          <w:r>
            <w:rPr>
              <w:noProof/>
              <w:webHidden/>
            </w:rPr>
            <w:fldChar w:fldCharType="end"/>
          </w:r>
          <w:r w:rsidRPr="00156B77">
            <w:rPr>
              <w:rStyle w:val="Hyperlink"/>
              <w:rFonts w:eastAsiaTheme="majorEastAsia"/>
              <w:noProof/>
            </w:rPr>
            <w:fldChar w:fldCharType="end"/>
          </w:r>
        </w:p>
        <w:p w14:paraId="021BDC7C" w14:textId="5A5AA072" w:rsidR="00E15CDF" w:rsidRDefault="00E15CDF">
          <w:pPr>
            <w:pStyle w:val="TOC2"/>
            <w:tabs>
              <w:tab w:val="left" w:pos="8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"_Toc70673749"</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lang w:val="en-GB"/>
            </w:rPr>
            <w:t>7.2</w:t>
          </w:r>
          <w:r>
            <w:rPr>
              <w:rFonts w:eastAsiaTheme="minorEastAsia" w:cstheme="minorBidi"/>
              <w:noProof/>
              <w:sz w:val="22"/>
              <w:szCs w:val="22"/>
              <w:lang w:val="en-GB" w:eastAsia="en-GB"/>
            </w:rPr>
            <w:tab/>
          </w:r>
          <w:r w:rsidRPr="00156B77">
            <w:rPr>
              <w:rStyle w:val="Hyperlink"/>
              <w:rFonts w:eastAsiaTheme="majorEastAsia"/>
              <w:noProof/>
              <w:lang w:val="en-GB"/>
            </w:rPr>
            <w:t>Dependencies</w:t>
          </w:r>
          <w:r>
            <w:rPr>
              <w:noProof/>
              <w:webHidden/>
            </w:rPr>
            <w:tab/>
          </w:r>
          <w:r>
            <w:rPr>
              <w:noProof/>
              <w:webHidden/>
            </w:rPr>
            <w:fldChar w:fldCharType="begin"/>
          </w:r>
          <w:r>
            <w:rPr>
              <w:noProof/>
              <w:webHidden/>
            </w:rPr>
            <w:instrText xml:space="preserve"> PAGEREF _Toc70673749 \h </w:instrText>
          </w:r>
          <w:r>
            <w:rPr>
              <w:noProof/>
              <w:webHidden/>
            </w:rPr>
          </w:r>
          <w:r>
            <w:rPr>
              <w:noProof/>
              <w:webHidden/>
            </w:rPr>
            <w:fldChar w:fldCharType="separate"/>
          </w:r>
          <w:ins w:id="51" w:author="Benjamin Knight" w:date="2021-04-30T11:18:00Z">
            <w:r w:rsidR="0031024C">
              <w:rPr>
                <w:noProof/>
                <w:webHidden/>
              </w:rPr>
              <w:t>26</w:t>
            </w:r>
          </w:ins>
          <w:del w:id="52" w:author="Benjamin Knight" w:date="2021-04-30T11:18:00Z">
            <w:r w:rsidDel="0031024C">
              <w:rPr>
                <w:noProof/>
                <w:webHidden/>
              </w:rPr>
              <w:delText>27</w:delText>
            </w:r>
          </w:del>
          <w:r>
            <w:rPr>
              <w:noProof/>
              <w:webHidden/>
            </w:rPr>
            <w:fldChar w:fldCharType="end"/>
          </w:r>
          <w:r w:rsidRPr="00156B77">
            <w:rPr>
              <w:rStyle w:val="Hyperlink"/>
              <w:rFonts w:eastAsiaTheme="majorEastAsia"/>
              <w:noProof/>
            </w:rPr>
            <w:fldChar w:fldCharType="end"/>
          </w:r>
        </w:p>
        <w:p w14:paraId="01E621DF" w14:textId="61CA1CAA" w:rsidR="00E15CDF" w:rsidRDefault="00E15CDF">
          <w:pPr>
            <w:pStyle w:val="TOC2"/>
            <w:tabs>
              <w:tab w:val="left" w:pos="8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"_Toc70673750"</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lang w:val="en-GB"/>
            </w:rPr>
            <w:t>7.3</w:t>
          </w:r>
          <w:r>
            <w:rPr>
              <w:rFonts w:eastAsiaTheme="minorEastAsia" w:cstheme="minorBidi"/>
              <w:noProof/>
              <w:sz w:val="22"/>
              <w:szCs w:val="22"/>
              <w:lang w:val="en-GB" w:eastAsia="en-GB"/>
            </w:rPr>
            <w:tab/>
          </w:r>
          <w:r w:rsidRPr="00156B77">
            <w:rPr>
              <w:rStyle w:val="Hyperlink"/>
              <w:rFonts w:eastAsiaTheme="majorEastAsia"/>
              <w:noProof/>
              <w:lang w:val="en-GB"/>
            </w:rPr>
            <w:t>Build</w:t>
          </w:r>
          <w:r>
            <w:rPr>
              <w:noProof/>
              <w:webHidden/>
            </w:rPr>
            <w:tab/>
          </w:r>
          <w:r>
            <w:rPr>
              <w:noProof/>
              <w:webHidden/>
            </w:rPr>
            <w:fldChar w:fldCharType="begin"/>
          </w:r>
          <w:r>
            <w:rPr>
              <w:noProof/>
              <w:webHidden/>
            </w:rPr>
            <w:instrText xml:space="preserve"> PAGEREF _Toc70673750 \h </w:instrText>
          </w:r>
          <w:r>
            <w:rPr>
              <w:noProof/>
              <w:webHidden/>
            </w:rPr>
          </w:r>
          <w:r>
            <w:rPr>
              <w:noProof/>
              <w:webHidden/>
            </w:rPr>
            <w:fldChar w:fldCharType="separate"/>
          </w:r>
          <w:ins w:id="53" w:author="Benjamin Knight" w:date="2021-04-30T11:18:00Z">
            <w:r w:rsidR="0031024C">
              <w:rPr>
                <w:noProof/>
                <w:webHidden/>
              </w:rPr>
              <w:t>26</w:t>
            </w:r>
          </w:ins>
          <w:del w:id="54" w:author="Benjamin Knight" w:date="2021-04-30T11:18:00Z">
            <w:r w:rsidDel="0031024C">
              <w:rPr>
                <w:noProof/>
                <w:webHidden/>
              </w:rPr>
              <w:delText>27</w:delText>
            </w:r>
          </w:del>
          <w:r>
            <w:rPr>
              <w:noProof/>
              <w:webHidden/>
            </w:rPr>
            <w:fldChar w:fldCharType="end"/>
          </w:r>
          <w:r w:rsidRPr="00156B77">
            <w:rPr>
              <w:rStyle w:val="Hyperlink"/>
              <w:rFonts w:eastAsiaTheme="majorEastAsia"/>
              <w:noProof/>
            </w:rPr>
            <w:fldChar w:fldCharType="end"/>
          </w:r>
        </w:p>
        <w:p w14:paraId="74AE0A8E" w14:textId="21BA8B23" w:rsidR="00E15CDF" w:rsidRDefault="00E15CDF">
          <w:pPr>
            <w:pStyle w:val="TOC2"/>
            <w:tabs>
              <w:tab w:val="left" w:pos="8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"_Toc70673751"</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lang w:val="en-GB"/>
            </w:rPr>
            <w:t>7.4</w:t>
          </w:r>
          <w:r>
            <w:rPr>
              <w:rFonts w:eastAsiaTheme="minorEastAsia" w:cstheme="minorBidi"/>
              <w:noProof/>
              <w:sz w:val="22"/>
              <w:szCs w:val="22"/>
              <w:lang w:val="en-GB" w:eastAsia="en-GB"/>
            </w:rPr>
            <w:tab/>
          </w:r>
          <w:r w:rsidRPr="00156B77">
            <w:rPr>
              <w:rStyle w:val="Hyperlink"/>
              <w:rFonts w:eastAsiaTheme="majorEastAsia"/>
              <w:noProof/>
              <w:lang w:val="en-GB"/>
            </w:rPr>
            <w:t>Building installer</w:t>
          </w:r>
          <w:r>
            <w:rPr>
              <w:noProof/>
              <w:webHidden/>
            </w:rPr>
            <w:tab/>
          </w:r>
          <w:r>
            <w:rPr>
              <w:noProof/>
              <w:webHidden/>
            </w:rPr>
            <w:fldChar w:fldCharType="begin"/>
          </w:r>
          <w:r>
            <w:rPr>
              <w:noProof/>
              <w:webHidden/>
            </w:rPr>
            <w:instrText xml:space="preserve"> PAGEREF _Toc70673751 \h </w:instrText>
          </w:r>
          <w:r>
            <w:rPr>
              <w:noProof/>
              <w:webHidden/>
            </w:rPr>
          </w:r>
          <w:r>
            <w:rPr>
              <w:noProof/>
              <w:webHidden/>
            </w:rPr>
            <w:fldChar w:fldCharType="separate"/>
          </w:r>
          <w:ins w:id="55" w:author="Benjamin Knight" w:date="2021-04-30T11:18:00Z">
            <w:r w:rsidR="0031024C">
              <w:rPr>
                <w:noProof/>
                <w:webHidden/>
              </w:rPr>
              <w:t>26</w:t>
            </w:r>
          </w:ins>
          <w:del w:id="56" w:author="Benjamin Knight" w:date="2021-04-30T11:18:00Z">
            <w:r w:rsidDel="0031024C">
              <w:rPr>
                <w:noProof/>
                <w:webHidden/>
              </w:rPr>
              <w:delText>27</w:delText>
            </w:r>
          </w:del>
          <w:r>
            <w:rPr>
              <w:noProof/>
              <w:webHidden/>
            </w:rPr>
            <w:fldChar w:fldCharType="end"/>
          </w:r>
          <w:r w:rsidRPr="00156B77">
            <w:rPr>
              <w:rStyle w:val="Hyperlink"/>
              <w:rFonts w:eastAsiaTheme="majorEastAsia"/>
              <w:noProof/>
            </w:rPr>
            <w:fldChar w:fldCharType="end"/>
          </w:r>
        </w:p>
        <w:p w14:paraId="53D7D04F" w14:textId="0C788E57" w:rsidR="00E15CDF" w:rsidRDefault="00E15CDF">
          <w:pPr>
            <w:pStyle w:val="TOC2"/>
            <w:tabs>
              <w:tab w:val="left" w:pos="8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"_Toc70673752"</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lang w:val="en-GB"/>
            </w:rPr>
            <w:t>7.5</w:t>
          </w:r>
          <w:r>
            <w:rPr>
              <w:rFonts w:eastAsiaTheme="minorEastAsia" w:cstheme="minorBidi"/>
              <w:noProof/>
              <w:sz w:val="22"/>
              <w:szCs w:val="22"/>
              <w:lang w:val="en-GB" w:eastAsia="en-GB"/>
            </w:rPr>
            <w:tab/>
          </w:r>
          <w:r w:rsidRPr="00156B77">
            <w:rPr>
              <w:rStyle w:val="Hyperlink"/>
              <w:rFonts w:eastAsiaTheme="majorEastAsia"/>
              <w:noProof/>
              <w:lang w:val="en-GB"/>
            </w:rPr>
            <w:t>Building documentation</w:t>
          </w:r>
          <w:r>
            <w:rPr>
              <w:noProof/>
              <w:webHidden/>
            </w:rPr>
            <w:tab/>
          </w:r>
          <w:r>
            <w:rPr>
              <w:noProof/>
              <w:webHidden/>
            </w:rPr>
            <w:fldChar w:fldCharType="begin"/>
          </w:r>
          <w:r>
            <w:rPr>
              <w:noProof/>
              <w:webHidden/>
            </w:rPr>
            <w:instrText xml:space="preserve"> PAGEREF _Toc70673752 \h </w:instrText>
          </w:r>
          <w:r>
            <w:rPr>
              <w:noProof/>
              <w:webHidden/>
            </w:rPr>
          </w:r>
          <w:r>
            <w:rPr>
              <w:noProof/>
              <w:webHidden/>
            </w:rPr>
            <w:fldChar w:fldCharType="separate"/>
          </w:r>
          <w:ins w:id="57" w:author="Benjamin Knight" w:date="2021-04-30T11:18:00Z">
            <w:r w:rsidR="0031024C">
              <w:rPr>
                <w:noProof/>
                <w:webHidden/>
              </w:rPr>
              <w:t>26</w:t>
            </w:r>
          </w:ins>
          <w:del w:id="58" w:author="Benjamin Knight" w:date="2021-04-30T11:18:00Z">
            <w:r w:rsidDel="0031024C">
              <w:rPr>
                <w:noProof/>
                <w:webHidden/>
              </w:rPr>
              <w:delText>27</w:delText>
            </w:r>
          </w:del>
          <w:r>
            <w:rPr>
              <w:noProof/>
              <w:webHidden/>
            </w:rPr>
            <w:fldChar w:fldCharType="end"/>
          </w:r>
          <w:r w:rsidRPr="00156B77">
            <w:rPr>
              <w:rStyle w:val="Hyperlink"/>
              <w:rFonts w:eastAsiaTheme="majorEastAsia"/>
              <w:noProof/>
            </w:rPr>
            <w:fldChar w:fldCharType="end"/>
          </w:r>
        </w:p>
        <w:p w14:paraId="195F3A19" w14:textId="07F9642B" w:rsidR="00E15CDF" w:rsidRDefault="00E15CDF">
          <w:pPr>
            <w:pStyle w:val="TOC1"/>
            <w:tabs>
              <w:tab w:val="left" w:pos="480"/>
              <w:tab w:val="right" w:leader="dot" w:pos="9016"/>
            </w:tabs>
            <w:rPr>
              <w:rFonts w:eastAsiaTheme="minorEastAsia" w:cstheme="minorBidi"/>
              <w:noProof/>
              <w:sz w:val="22"/>
              <w:szCs w:val="22"/>
              <w:lang w:val="en-GB" w:eastAsia="en-GB"/>
            </w:rPr>
          </w:pPr>
          <w:r w:rsidRPr="00156B77">
            <w:rPr>
              <w:rStyle w:val="Hyperlink"/>
              <w:rFonts w:eastAsiaTheme="majorEastAsia"/>
              <w:noProof/>
            </w:rPr>
            <w:fldChar w:fldCharType="begin"/>
          </w:r>
          <w:r w:rsidRPr="00156B77">
            <w:rPr>
              <w:rStyle w:val="Hyperlink"/>
              <w:rFonts w:eastAsiaTheme="majorEastAsia"/>
              <w:noProof/>
            </w:rPr>
            <w:instrText xml:space="preserve"> </w:instrText>
          </w:r>
          <w:r>
            <w:rPr>
              <w:noProof/>
            </w:rPr>
            <w:instrText>HYPERLINK \l "_Toc70673753"</w:instrText>
          </w:r>
          <w:r w:rsidRPr="00156B77">
            <w:rPr>
              <w:rStyle w:val="Hyperlink"/>
              <w:rFonts w:eastAsiaTheme="majorEastAsia"/>
              <w:noProof/>
            </w:rPr>
            <w:instrText xml:space="preserve"> </w:instrText>
          </w:r>
          <w:r w:rsidRPr="00156B77">
            <w:rPr>
              <w:rStyle w:val="Hyperlink"/>
              <w:rFonts w:eastAsiaTheme="majorEastAsia"/>
              <w:noProof/>
            </w:rPr>
            <w:fldChar w:fldCharType="separate"/>
          </w:r>
          <w:r w:rsidRPr="00156B77">
            <w:rPr>
              <w:rStyle w:val="Hyperlink"/>
              <w:rFonts w:eastAsiaTheme="majorEastAsia"/>
              <w:noProof/>
            </w:rPr>
            <w:t>8</w:t>
          </w:r>
          <w:r>
            <w:rPr>
              <w:rFonts w:eastAsiaTheme="minorEastAsia" w:cstheme="minorBidi"/>
              <w:noProof/>
              <w:sz w:val="22"/>
              <w:szCs w:val="22"/>
              <w:lang w:val="en-GB" w:eastAsia="en-GB"/>
            </w:rPr>
            <w:tab/>
          </w:r>
          <w:r w:rsidRPr="00156B77">
            <w:rPr>
              <w:rStyle w:val="Hyperlink"/>
              <w:rFonts w:eastAsiaTheme="majorEastAsia"/>
              <w:noProof/>
            </w:rPr>
            <w:t>Troubleshooting</w:t>
          </w:r>
          <w:r>
            <w:rPr>
              <w:noProof/>
              <w:webHidden/>
            </w:rPr>
            <w:tab/>
          </w:r>
          <w:r>
            <w:rPr>
              <w:noProof/>
              <w:webHidden/>
            </w:rPr>
            <w:fldChar w:fldCharType="begin"/>
          </w:r>
          <w:r>
            <w:rPr>
              <w:noProof/>
              <w:webHidden/>
            </w:rPr>
            <w:instrText xml:space="preserve"> PAGEREF _Toc70673753 \h </w:instrText>
          </w:r>
          <w:r>
            <w:rPr>
              <w:noProof/>
              <w:webHidden/>
            </w:rPr>
          </w:r>
          <w:r>
            <w:rPr>
              <w:noProof/>
              <w:webHidden/>
            </w:rPr>
            <w:fldChar w:fldCharType="separate"/>
          </w:r>
          <w:ins w:id="59" w:author="Benjamin Knight" w:date="2021-04-30T11:18:00Z">
            <w:r w:rsidR="0031024C">
              <w:rPr>
                <w:noProof/>
                <w:webHidden/>
              </w:rPr>
              <w:t>28</w:t>
            </w:r>
          </w:ins>
          <w:del w:id="60" w:author="Benjamin Knight" w:date="2021-04-30T11:18:00Z">
            <w:r w:rsidDel="0031024C">
              <w:rPr>
                <w:noProof/>
                <w:webHidden/>
              </w:rPr>
              <w:delText>29</w:delText>
            </w:r>
          </w:del>
          <w:r>
            <w:rPr>
              <w:noProof/>
              <w:webHidden/>
            </w:rPr>
            <w:fldChar w:fldCharType="end"/>
          </w:r>
          <w:r w:rsidRPr="00156B77">
            <w:rPr>
              <w:rStyle w:val="Hyperlink"/>
              <w:rFonts w:eastAsiaTheme="majorEastAsia"/>
              <w:noProof/>
            </w:rPr>
            <w:fldChar w:fldCharType="end"/>
          </w:r>
        </w:p>
        <w:p w14:paraId="4772A704" w14:textId="75448AEC" w:rsidR="00E15CDF" w:rsidRDefault="00E15CDF">
          <w:r>
            <w:fldChar w:fldCharType="end"/>
          </w:r>
        </w:p>
      </w:sdtContent>
    </w:sdt>
    <w:p w14:paraId="475B9E26" w14:textId="77777777" w:rsidR="00801834" w:rsidRDefault="00801834">
      <w:pPr>
        <w:spacing w:after="160" w:line="259" w:lineRule="auto"/>
        <w:jc w:val="left"/>
      </w:pPr>
      <w:r>
        <w:br w:type="page"/>
      </w:r>
    </w:p>
    <w:p w14:paraId="20CEE582" w14:textId="77777777" w:rsidR="00E63D51" w:rsidRPr="00D9108A" w:rsidRDefault="00E63D51" w:rsidP="00E63D51">
      <w:pPr>
        <w:pStyle w:val="Heading1"/>
      </w:pPr>
      <w:bookmarkStart w:id="61" w:name="_Toc457291191"/>
      <w:bookmarkStart w:id="62" w:name="_Ref44491759"/>
      <w:bookmarkStart w:id="63" w:name="_Ref44491765"/>
      <w:bookmarkStart w:id="64" w:name="_Toc70673534"/>
      <w:bookmarkStart w:id="65" w:name="_Toc70673724"/>
      <w:r w:rsidRPr="00D9108A">
        <w:lastRenderedPageBreak/>
        <w:t>Introduction</w:t>
      </w:r>
      <w:bookmarkEnd w:id="61"/>
      <w:bookmarkEnd w:id="62"/>
      <w:bookmarkEnd w:id="63"/>
      <w:bookmarkEnd w:id="64"/>
      <w:bookmarkEnd w:id="65"/>
    </w:p>
    <w:tbl>
      <w:tblPr>
        <w:tblStyle w:val="GridTable4-Accent3"/>
        <w:tblW w:w="0" w:type="auto"/>
        <w:tblLook w:val="04A0" w:firstRow="1" w:lastRow="0" w:firstColumn="1" w:lastColumn="0" w:noHBand="0" w:noVBand="1"/>
      </w:tblPr>
      <w:tblGrid>
        <w:gridCol w:w="4508"/>
        <w:gridCol w:w="4418"/>
      </w:tblGrid>
      <w:tr w:rsidR="00421470" w14:paraId="27F8F849" w14:textId="77777777" w:rsidTr="0019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9D8AFA0" w14:textId="23B750FB" w:rsidR="00421470" w:rsidRDefault="00E4216B" w:rsidP="00801834">
            <w:r>
              <w:t>Software compatibility</w:t>
            </w:r>
          </w:p>
        </w:tc>
        <w:tc>
          <w:tcPr>
            <w:tcW w:w="4418" w:type="dxa"/>
          </w:tcPr>
          <w:p w14:paraId="08D67FFE" w14:textId="77777777" w:rsidR="00421470" w:rsidRPr="00E87E87" w:rsidRDefault="00421470" w:rsidP="00801834">
            <w:pPr>
              <w:cnfStyle w:val="100000000000" w:firstRow="1" w:lastRow="0" w:firstColumn="0" w:lastColumn="0" w:oddVBand="0" w:evenVBand="0" w:oddHBand="0" w:evenHBand="0" w:firstRowFirstColumn="0" w:firstRowLastColumn="0" w:lastRowFirstColumn="0" w:lastRowLastColumn="0"/>
            </w:pPr>
          </w:p>
        </w:tc>
      </w:tr>
      <w:tr w:rsidR="00DE4B65" w14:paraId="5560EECB" w14:textId="77777777" w:rsidTr="0019483B">
        <w:trPr>
          <w:cnfStyle w:val="000000100000" w:firstRow="0" w:lastRow="0" w:firstColumn="0" w:lastColumn="0" w:oddVBand="0" w:evenVBand="0" w:oddHBand="1"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8926" w:type="dxa"/>
            <w:gridSpan w:val="2"/>
          </w:tcPr>
          <w:p w14:paraId="534217A7" w14:textId="70756A62" w:rsidR="008A30F8" w:rsidRDefault="00DE4B65" w:rsidP="00DE4B65">
            <w:pPr>
              <w:pStyle w:val="NoSpacing"/>
              <w:rPr>
                <w:b w:val="0"/>
                <w:bCs w:val="0"/>
              </w:rPr>
            </w:pPr>
            <w:r w:rsidRPr="00E87E87">
              <w:t>Windows 7</w:t>
            </w:r>
            <w:r>
              <w:t>+</w:t>
            </w:r>
            <w:r w:rsidR="008A30F8">
              <w:t xml:space="preserve"> (64bit)</w:t>
            </w:r>
          </w:p>
          <w:p w14:paraId="637F2690" w14:textId="77777777" w:rsidR="004D6D2C" w:rsidRDefault="004D6D2C" w:rsidP="00DE4B65">
            <w:pPr>
              <w:pStyle w:val="NoSpacing"/>
              <w:rPr>
                <w:b w:val="0"/>
                <w:bCs w:val="0"/>
              </w:rPr>
            </w:pPr>
          </w:p>
          <w:p w14:paraId="6F099502" w14:textId="1FF750FC" w:rsidR="00DE4B65" w:rsidRPr="00E87E87" w:rsidRDefault="004D6D2C" w:rsidP="00DE4B65">
            <w:pPr>
              <w:pStyle w:val="NoSpacing"/>
            </w:pPr>
            <w:r>
              <w:t>(C</w:t>
            </w:r>
            <w:r w:rsidR="00DE4B65">
              <w:t>ross-platform support coming soo</w:t>
            </w:r>
            <w:r w:rsidR="008A30F8">
              <w:t>n</w:t>
            </w:r>
            <w:r>
              <w:t>)</w:t>
            </w:r>
          </w:p>
          <w:p w14:paraId="5DA67199" w14:textId="4AAA71F8" w:rsidR="00DE4B65" w:rsidRPr="00E87E87" w:rsidRDefault="00DE4B65" w:rsidP="00801834"/>
        </w:tc>
      </w:tr>
    </w:tbl>
    <w:p w14:paraId="1514AB30" w14:textId="77777777" w:rsidR="00E63D51" w:rsidRDefault="00E63D51" w:rsidP="00E63D51">
      <w:pPr>
        <w:pStyle w:val="Heading2"/>
        <w:rPr>
          <w:lang w:val="en-GB"/>
        </w:rPr>
      </w:pPr>
      <w:bookmarkStart w:id="66" w:name="_Toc457291193"/>
      <w:bookmarkStart w:id="67" w:name="_Toc70673535"/>
      <w:bookmarkStart w:id="68" w:name="_Toc70673725"/>
      <w:r>
        <w:rPr>
          <w:lang w:val="en-GB"/>
        </w:rPr>
        <w:t>System requirements</w:t>
      </w:r>
      <w:bookmarkEnd w:id="66"/>
      <w:bookmarkEnd w:id="67"/>
      <w:bookmarkEnd w:id="68"/>
    </w:p>
    <w:p w14:paraId="54F80916" w14:textId="77777777" w:rsidR="00E63D51" w:rsidRDefault="00E63D51" w:rsidP="00E63D51">
      <w:pPr>
        <w:rPr>
          <w:lang w:val="en-GB"/>
        </w:rPr>
      </w:pPr>
      <w:r>
        <w:rPr>
          <w:lang w:val="en-GB"/>
        </w:rPr>
        <w:t>The table below outlines the minimal requirements of the connected computer running the user software.</w:t>
      </w:r>
    </w:p>
    <w:tbl>
      <w:tblPr>
        <w:tblStyle w:val="GridTable4-Accent3"/>
        <w:tblW w:w="0" w:type="auto"/>
        <w:tblLook w:val="04A0" w:firstRow="1" w:lastRow="0" w:firstColumn="1" w:lastColumn="0" w:noHBand="0" w:noVBand="1"/>
      </w:tblPr>
      <w:tblGrid>
        <w:gridCol w:w="2849"/>
        <w:gridCol w:w="5680"/>
      </w:tblGrid>
      <w:tr w:rsidR="00E63D51" w14:paraId="15F4B999" w14:textId="77777777" w:rsidTr="0019483B">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49" w:type="dxa"/>
          </w:tcPr>
          <w:p w14:paraId="4A8167C2" w14:textId="77777777" w:rsidR="00E63D51" w:rsidRDefault="00E63D51" w:rsidP="00642F64">
            <w:pPr>
              <w:spacing w:after="0"/>
              <w:jc w:val="left"/>
              <w:rPr>
                <w:lang w:val="en-GB"/>
              </w:rPr>
            </w:pPr>
          </w:p>
        </w:tc>
        <w:tc>
          <w:tcPr>
            <w:tcW w:w="5680" w:type="dxa"/>
          </w:tcPr>
          <w:p w14:paraId="6176645A" w14:textId="77777777" w:rsidR="00E63D51" w:rsidRDefault="00E63D51" w:rsidP="00642F64">
            <w:pPr>
              <w:spacing w:after="0"/>
              <w:jc w:val="center"/>
              <w:cnfStyle w:val="100000000000" w:firstRow="1" w:lastRow="0" w:firstColumn="0" w:lastColumn="0" w:oddVBand="0" w:evenVBand="0" w:oddHBand="0" w:evenHBand="0" w:firstRowFirstColumn="0" w:firstRowLastColumn="0" w:lastRowFirstColumn="0" w:lastRowLastColumn="0"/>
              <w:rPr>
                <w:lang w:val="en-GB"/>
              </w:rPr>
            </w:pPr>
          </w:p>
        </w:tc>
      </w:tr>
      <w:tr w:rsidR="00E63D51" w14:paraId="7B059107" w14:textId="77777777" w:rsidTr="0019483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49" w:type="dxa"/>
          </w:tcPr>
          <w:p w14:paraId="6880E172" w14:textId="77777777" w:rsidR="00E63D51" w:rsidRDefault="001B344C" w:rsidP="00642F64">
            <w:pPr>
              <w:spacing w:after="0"/>
              <w:jc w:val="left"/>
              <w:rPr>
                <w:lang w:val="en-GB"/>
              </w:rPr>
            </w:pPr>
            <w:r>
              <w:rPr>
                <w:lang w:val="en-GB"/>
              </w:rPr>
              <w:t>Processor</w:t>
            </w:r>
          </w:p>
        </w:tc>
        <w:tc>
          <w:tcPr>
            <w:tcW w:w="5680" w:type="dxa"/>
          </w:tcPr>
          <w:p w14:paraId="3355BB77" w14:textId="77777777" w:rsidR="00E63D51" w:rsidRDefault="001B344C" w:rsidP="00642F64">
            <w:pPr>
              <w:spacing w:after="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Intel i3/5/7 or similar</w:t>
            </w:r>
          </w:p>
        </w:tc>
      </w:tr>
      <w:tr w:rsidR="00E63D51" w14:paraId="03BEDEAD" w14:textId="77777777" w:rsidTr="0019483B">
        <w:trPr>
          <w:trHeight w:val="340"/>
        </w:trPr>
        <w:tc>
          <w:tcPr>
            <w:cnfStyle w:val="001000000000" w:firstRow="0" w:lastRow="0" w:firstColumn="1" w:lastColumn="0" w:oddVBand="0" w:evenVBand="0" w:oddHBand="0" w:evenHBand="0" w:firstRowFirstColumn="0" w:firstRowLastColumn="0" w:lastRowFirstColumn="0" w:lastRowLastColumn="0"/>
            <w:tcW w:w="2849" w:type="dxa"/>
          </w:tcPr>
          <w:p w14:paraId="1F99C0B7" w14:textId="77777777" w:rsidR="00E63D51" w:rsidRPr="00BB0A65" w:rsidRDefault="001B344C" w:rsidP="00642F64">
            <w:pPr>
              <w:spacing w:after="0"/>
              <w:jc w:val="left"/>
              <w:rPr>
                <w:lang w:val="en-GB"/>
              </w:rPr>
            </w:pPr>
            <w:r>
              <w:rPr>
                <w:lang w:val="en-GB"/>
              </w:rPr>
              <w:t>RAM</w:t>
            </w:r>
          </w:p>
        </w:tc>
        <w:tc>
          <w:tcPr>
            <w:tcW w:w="5680" w:type="dxa"/>
          </w:tcPr>
          <w:p w14:paraId="6882FA07" w14:textId="77777777" w:rsidR="00E63D51" w:rsidRDefault="001B344C" w:rsidP="00642F64">
            <w:pPr>
              <w:spacing w:after="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4GB</w:t>
            </w:r>
          </w:p>
        </w:tc>
      </w:tr>
      <w:tr w:rsidR="00E63D51" w14:paraId="0F0D7D22" w14:textId="77777777" w:rsidTr="0019483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49" w:type="dxa"/>
          </w:tcPr>
          <w:p w14:paraId="4C713730" w14:textId="77777777" w:rsidR="00E63D51" w:rsidRDefault="001B344C" w:rsidP="00642F64">
            <w:pPr>
              <w:spacing w:after="0"/>
              <w:jc w:val="left"/>
              <w:rPr>
                <w:lang w:val="en-GB"/>
              </w:rPr>
            </w:pPr>
            <w:r>
              <w:rPr>
                <w:lang w:val="en-GB"/>
              </w:rPr>
              <w:t>Hard disk space</w:t>
            </w:r>
          </w:p>
        </w:tc>
        <w:tc>
          <w:tcPr>
            <w:tcW w:w="5680" w:type="dxa"/>
          </w:tcPr>
          <w:p w14:paraId="2E5F09F3" w14:textId="77777777" w:rsidR="00E63D51" w:rsidRDefault="001B344C" w:rsidP="00642F64">
            <w:pPr>
              <w:spacing w:after="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500MB</w:t>
            </w:r>
          </w:p>
        </w:tc>
      </w:tr>
      <w:tr w:rsidR="00E63D51" w14:paraId="109838BF" w14:textId="77777777" w:rsidTr="0019483B">
        <w:trPr>
          <w:trHeight w:val="340"/>
        </w:trPr>
        <w:tc>
          <w:tcPr>
            <w:cnfStyle w:val="001000000000" w:firstRow="0" w:lastRow="0" w:firstColumn="1" w:lastColumn="0" w:oddVBand="0" w:evenVBand="0" w:oddHBand="0" w:evenHBand="0" w:firstRowFirstColumn="0" w:firstRowLastColumn="0" w:lastRowFirstColumn="0" w:lastRowLastColumn="0"/>
            <w:tcW w:w="2849" w:type="dxa"/>
          </w:tcPr>
          <w:p w14:paraId="13862A44" w14:textId="77777777" w:rsidR="00E63D51" w:rsidRDefault="001B344C" w:rsidP="00642F64">
            <w:pPr>
              <w:spacing w:after="0"/>
              <w:jc w:val="left"/>
              <w:rPr>
                <w:lang w:val="en-GB"/>
              </w:rPr>
            </w:pPr>
            <w:r>
              <w:rPr>
                <w:lang w:val="en-GB"/>
              </w:rPr>
              <w:t>Graphics card</w:t>
            </w:r>
          </w:p>
        </w:tc>
        <w:tc>
          <w:tcPr>
            <w:tcW w:w="5680" w:type="dxa"/>
          </w:tcPr>
          <w:p w14:paraId="1D102CED" w14:textId="5C871F2A" w:rsidR="00E63D51" w:rsidRDefault="00137489" w:rsidP="00642F64">
            <w:pPr>
              <w:spacing w:after="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Nvidia 10 series or 20 series </w:t>
            </w:r>
            <w:r w:rsidR="001B344C">
              <w:rPr>
                <w:lang w:val="en-GB"/>
              </w:rPr>
              <w:t xml:space="preserve">CUDA compatible card </w:t>
            </w:r>
          </w:p>
        </w:tc>
      </w:tr>
      <w:tr w:rsidR="00426ED6" w14:paraId="5B2BB376" w14:textId="77777777" w:rsidTr="0019483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49" w:type="dxa"/>
          </w:tcPr>
          <w:p w14:paraId="3AC5B727" w14:textId="77777777" w:rsidR="00426ED6" w:rsidRDefault="00426ED6" w:rsidP="00642F64">
            <w:pPr>
              <w:spacing w:after="0"/>
              <w:jc w:val="left"/>
              <w:rPr>
                <w:lang w:val="en-GB"/>
              </w:rPr>
            </w:pPr>
            <w:r>
              <w:rPr>
                <w:lang w:val="en-GB"/>
              </w:rPr>
              <w:t>Connectivity</w:t>
            </w:r>
          </w:p>
        </w:tc>
        <w:tc>
          <w:tcPr>
            <w:tcW w:w="5680" w:type="dxa"/>
          </w:tcPr>
          <w:p w14:paraId="4E101CBF" w14:textId="77777777" w:rsidR="00426ED6" w:rsidRDefault="00426ED6" w:rsidP="00642F64">
            <w:pPr>
              <w:spacing w:after="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USB3</w:t>
            </w:r>
          </w:p>
        </w:tc>
      </w:tr>
    </w:tbl>
    <w:p w14:paraId="075DCB58" w14:textId="2B48802D" w:rsidR="00421470" w:rsidRDefault="00421470" w:rsidP="00421470">
      <w:bookmarkStart w:id="69" w:name="_Installation"/>
      <w:bookmarkEnd w:id="69"/>
    </w:p>
    <w:p w14:paraId="176A0DA0" w14:textId="5A996D58" w:rsidR="005C3605" w:rsidRDefault="005C3605" w:rsidP="00421470"/>
    <w:p w14:paraId="4B04A7FA" w14:textId="0CAD07F3" w:rsidR="005C3605" w:rsidRDefault="005C3605" w:rsidP="00421470"/>
    <w:p w14:paraId="6516BEDB" w14:textId="34A4BFA3" w:rsidR="005C3605" w:rsidRDefault="005C3605" w:rsidP="00421470"/>
    <w:p w14:paraId="2F588F28" w14:textId="7378BB2F" w:rsidR="005C3605" w:rsidRDefault="005C3605" w:rsidP="00421470"/>
    <w:p w14:paraId="79B1E91D" w14:textId="3949053B" w:rsidR="005C3605" w:rsidRDefault="005C3605" w:rsidP="00421470"/>
    <w:p w14:paraId="415A8079" w14:textId="47FF8C35" w:rsidR="005C3605" w:rsidRDefault="005C3605" w:rsidP="00421470"/>
    <w:p w14:paraId="31B29676" w14:textId="2B42F21A" w:rsidR="005C3605" w:rsidRDefault="005C3605" w:rsidP="00421470"/>
    <w:p w14:paraId="424EA2FE" w14:textId="5DCFB20E" w:rsidR="005C3605" w:rsidRDefault="005C3605" w:rsidP="00421470"/>
    <w:p w14:paraId="03EE9D61" w14:textId="741840FE" w:rsidR="005C3605" w:rsidRDefault="005C3605" w:rsidP="00421470"/>
    <w:p w14:paraId="6182374C" w14:textId="5B905585" w:rsidR="005C3605" w:rsidRDefault="005C3605" w:rsidP="00421470"/>
    <w:p w14:paraId="4B2DB345" w14:textId="334343BF" w:rsidR="005C3605" w:rsidRDefault="005C3605" w:rsidP="00421470"/>
    <w:p w14:paraId="368ABC85" w14:textId="036F14C2" w:rsidR="005C3605" w:rsidRDefault="005C3605" w:rsidP="00421470"/>
    <w:p w14:paraId="577C132B" w14:textId="4DF83768" w:rsidR="005C3605" w:rsidRDefault="005C3605" w:rsidP="00421470"/>
    <w:p w14:paraId="3DC29413" w14:textId="6CB75FF6" w:rsidR="005C3605" w:rsidRDefault="005C3605" w:rsidP="00421470"/>
    <w:p w14:paraId="51E95002" w14:textId="77777777" w:rsidR="005C3605" w:rsidRPr="00421470" w:rsidRDefault="005C3605" w:rsidP="00421470"/>
    <w:p w14:paraId="344EA884" w14:textId="77777777" w:rsidR="00E63D51" w:rsidRDefault="00E63D51" w:rsidP="00E63D51">
      <w:pPr>
        <w:pStyle w:val="Heading1"/>
      </w:pPr>
      <w:bookmarkStart w:id="70" w:name="_Toc70673536"/>
      <w:bookmarkStart w:id="71" w:name="_Toc70673726"/>
      <w:r>
        <w:lastRenderedPageBreak/>
        <w:t>Installation</w:t>
      </w:r>
      <w:bookmarkEnd w:id="70"/>
      <w:bookmarkEnd w:id="71"/>
    </w:p>
    <w:p w14:paraId="4D4B3BF7" w14:textId="77777777" w:rsidR="00E63D51" w:rsidRDefault="00E63D51" w:rsidP="00E63D51">
      <w:pPr>
        <w:pStyle w:val="Heading2"/>
        <w:rPr>
          <w:lang w:val="en-GB"/>
        </w:rPr>
      </w:pPr>
      <w:bookmarkStart w:id="72" w:name="_Toc457291196"/>
      <w:bookmarkStart w:id="73" w:name="_Toc70673537"/>
      <w:bookmarkStart w:id="74" w:name="_Toc70673727"/>
      <w:r>
        <w:rPr>
          <w:lang w:val="en-GB"/>
        </w:rPr>
        <w:t>What should I have?</w:t>
      </w:r>
      <w:bookmarkEnd w:id="72"/>
      <w:bookmarkEnd w:id="73"/>
      <w:bookmarkEnd w:id="74"/>
    </w:p>
    <w:p w14:paraId="2995D3BF" w14:textId="3A70D587" w:rsidR="00E63D51" w:rsidRDefault="00542A50" w:rsidP="00E63D51">
      <w:pPr>
        <w:pStyle w:val="ListParagraph"/>
        <w:numPr>
          <w:ilvl w:val="0"/>
          <w:numId w:val="1"/>
        </w:numPr>
        <w:rPr>
          <w:lang w:val="en-GB"/>
        </w:rPr>
      </w:pPr>
      <w:r>
        <w:rPr>
          <w:lang w:val="en-GB"/>
        </w:rPr>
        <w:t>Stereo camera system</w:t>
      </w:r>
    </w:p>
    <w:p w14:paraId="73E908D8" w14:textId="34022DD5" w:rsidR="00AF3A40" w:rsidRDefault="00B97708" w:rsidP="00694A76">
      <w:pPr>
        <w:pStyle w:val="ListParagraph"/>
        <w:numPr>
          <w:ilvl w:val="0"/>
          <w:numId w:val="1"/>
        </w:numPr>
        <w:rPr>
          <w:lang w:val="en-GB"/>
        </w:rPr>
      </w:pPr>
      <w:r>
        <w:rPr>
          <w:lang w:val="en-GB"/>
        </w:rPr>
        <w:t xml:space="preserve">USB3 </w:t>
      </w:r>
      <w:r w:rsidR="00542A50">
        <w:rPr>
          <w:lang w:val="en-GB"/>
        </w:rPr>
        <w:t xml:space="preserve">Cable / GigE </w:t>
      </w:r>
      <w:r w:rsidR="000F7F96">
        <w:rPr>
          <w:lang w:val="en-GB"/>
        </w:rPr>
        <w:t>ethernet</w:t>
      </w:r>
      <w:r w:rsidR="00542A50">
        <w:rPr>
          <w:lang w:val="en-GB"/>
        </w:rPr>
        <w:t xml:space="preserve"> cable depending on camera </w:t>
      </w:r>
      <w:proofErr w:type="gramStart"/>
      <w:r w:rsidR="00542A50">
        <w:rPr>
          <w:lang w:val="en-GB"/>
        </w:rPr>
        <w:t>system</w:t>
      </w:r>
      <w:proofErr w:type="gramEnd"/>
    </w:p>
    <w:p w14:paraId="52A51C6B" w14:textId="44E5A61B" w:rsidR="003117F6" w:rsidRDefault="003117F6" w:rsidP="00694A76">
      <w:pPr>
        <w:pStyle w:val="ListParagraph"/>
        <w:numPr>
          <w:ilvl w:val="0"/>
          <w:numId w:val="1"/>
        </w:numPr>
        <w:rPr>
          <w:lang w:val="en-GB"/>
        </w:rPr>
      </w:pPr>
      <w:r>
        <w:rPr>
          <w:lang w:val="en-GB"/>
        </w:rPr>
        <w:t>Power cable only for Phobos Systems, power cable and power distribution unit for Titania systems.</w:t>
      </w:r>
    </w:p>
    <w:p w14:paraId="4E054B17" w14:textId="3437BC26" w:rsidR="00694A76" w:rsidRDefault="00694A76" w:rsidP="00694A76">
      <w:pPr>
        <w:pStyle w:val="ListParagraph"/>
        <w:numPr>
          <w:ilvl w:val="0"/>
          <w:numId w:val="1"/>
        </w:numPr>
        <w:rPr>
          <w:lang w:val="en-GB"/>
        </w:rPr>
      </w:pPr>
      <w:r>
        <w:rPr>
          <w:lang w:val="en-GB"/>
        </w:rPr>
        <w:t>USB</w:t>
      </w:r>
      <w:r w:rsidR="000F7F96">
        <w:rPr>
          <w:lang w:val="en-GB"/>
        </w:rPr>
        <w:t xml:space="preserve"> drive provided by I3DR</w:t>
      </w:r>
      <w:r>
        <w:rPr>
          <w:lang w:val="en-GB"/>
        </w:rPr>
        <w:t xml:space="preserve"> containing software, documentation and factory </w:t>
      </w:r>
      <w:proofErr w:type="gramStart"/>
      <w:r>
        <w:rPr>
          <w:lang w:val="en-GB"/>
        </w:rPr>
        <w:t>calibration</w:t>
      </w:r>
      <w:proofErr w:type="gramEnd"/>
    </w:p>
    <w:p w14:paraId="5939D6E5" w14:textId="3AF2945E" w:rsidR="000F7F96" w:rsidRDefault="000F7F96" w:rsidP="00694A76">
      <w:pPr>
        <w:pStyle w:val="ListParagraph"/>
        <w:numPr>
          <w:ilvl w:val="0"/>
          <w:numId w:val="1"/>
        </w:numPr>
        <w:rPr>
          <w:lang w:val="en-GB"/>
        </w:rPr>
      </w:pPr>
      <w:r>
        <w:rPr>
          <w:lang w:val="en-GB"/>
        </w:rPr>
        <w:t xml:space="preserve">If using GigE stereo camera then a network inject is required to directly connect GigE the machine. Alternatively plug the GigE camera directly into your router or network switch for the network you are connected to. </w:t>
      </w:r>
    </w:p>
    <w:p w14:paraId="508E00D5" w14:textId="6271BF22" w:rsidR="000F7F96" w:rsidRDefault="000F7F96" w:rsidP="000F7F96">
      <w:pPr>
        <w:pStyle w:val="Heading2"/>
        <w:rPr>
          <w:lang w:val="en-GB"/>
        </w:rPr>
      </w:pPr>
      <w:bookmarkStart w:id="75" w:name="_Toc70673538"/>
      <w:bookmarkStart w:id="76" w:name="_Toc70673728"/>
      <w:r>
        <w:rPr>
          <w:lang w:val="en-GB"/>
        </w:rPr>
        <w:t>Using installer</w:t>
      </w:r>
      <w:r w:rsidR="002D0852">
        <w:rPr>
          <w:lang w:val="en-GB"/>
        </w:rPr>
        <w:t xml:space="preserve"> from USB key</w:t>
      </w:r>
      <w:bookmarkEnd w:id="75"/>
      <w:bookmarkEnd w:id="76"/>
    </w:p>
    <w:p w14:paraId="49032D57" w14:textId="2F711F3B" w:rsidR="002D0852" w:rsidRDefault="000F7F96" w:rsidP="000F7F96">
      <w:pPr>
        <w:rPr>
          <w:lang w:val="en-GB"/>
        </w:rPr>
      </w:pPr>
      <w:r>
        <w:rPr>
          <w:lang w:val="en-GB"/>
        </w:rPr>
        <w:t xml:space="preserve">An installer for the toolkit software should be provided on the USB drive from I3DR. </w:t>
      </w:r>
      <w:r w:rsidR="002D0852">
        <w:rPr>
          <w:lang w:val="en-GB"/>
        </w:rPr>
        <w:t>Look for a file with the name ‘</w:t>
      </w:r>
      <w:proofErr w:type="spellStart"/>
      <w:r w:rsidR="002D0852">
        <w:rPr>
          <w:lang w:val="en-GB"/>
        </w:rPr>
        <w:t>StereoVisionToolkit</w:t>
      </w:r>
      <w:proofErr w:type="spellEnd"/>
      <w:r w:rsidR="002D0852">
        <w:rPr>
          <w:lang w:val="en-GB"/>
        </w:rPr>
        <w:t xml:space="preserve">-{VERSION}-Win64.exe’. </w:t>
      </w:r>
      <w:r w:rsidR="0096400C">
        <w:rPr>
          <w:lang w:val="en-GB"/>
        </w:rPr>
        <w:t xml:space="preserve">Once you have located this file, follow the </w:t>
      </w:r>
      <w:r w:rsidR="0096400C" w:rsidRPr="0096400C">
        <w:rPr>
          <w:b/>
          <w:bCs/>
          <w:lang w:val="en-GB"/>
        </w:rPr>
        <w:fldChar w:fldCharType="begin"/>
      </w:r>
      <w:r w:rsidR="0096400C" w:rsidRPr="0096400C">
        <w:rPr>
          <w:b/>
          <w:bCs/>
          <w:lang w:val="en-GB"/>
        </w:rPr>
        <w:instrText xml:space="preserve"> REF _Ref44491697 \h </w:instrText>
      </w:r>
      <w:r w:rsidR="0096400C">
        <w:rPr>
          <w:b/>
          <w:bCs/>
          <w:lang w:val="en-GB"/>
        </w:rPr>
        <w:instrText xml:space="preserve"> \* MERGEFORMAT </w:instrText>
      </w:r>
      <w:r w:rsidR="0096400C" w:rsidRPr="0096400C">
        <w:rPr>
          <w:b/>
          <w:bCs/>
          <w:lang w:val="en-GB"/>
        </w:rPr>
      </w:r>
      <w:r w:rsidR="0096400C" w:rsidRPr="0096400C">
        <w:rPr>
          <w:b/>
          <w:bCs/>
          <w:lang w:val="en-GB"/>
        </w:rPr>
        <w:fldChar w:fldCharType="separate"/>
      </w:r>
      <w:ins w:id="77" w:author="Benjamin Knight" w:date="2021-04-30T11:18:00Z">
        <w:r w:rsidR="0031024C" w:rsidRPr="0031024C">
          <w:rPr>
            <w:b/>
            <w:bCs/>
            <w:lang w:val="en-GB"/>
            <w:rPrChange w:id="78" w:author="Benjamin Knight" w:date="2021-04-30T11:18:00Z">
              <w:rPr>
                <w:lang w:val="en-GB"/>
              </w:rPr>
            </w:rPrChange>
          </w:rPr>
          <w:t>Installation process</w:t>
        </w:r>
      </w:ins>
      <w:del w:id="79" w:author="Benjamin Knight" w:date="2021-04-30T11:18:00Z">
        <w:r w:rsidR="007748F7" w:rsidRPr="007748F7" w:rsidDel="0031024C">
          <w:rPr>
            <w:b/>
            <w:bCs/>
            <w:lang w:val="en-GB"/>
          </w:rPr>
          <w:delText>Installation process</w:delText>
        </w:r>
      </w:del>
      <w:r w:rsidR="0096400C" w:rsidRPr="0096400C">
        <w:rPr>
          <w:b/>
          <w:bCs/>
          <w:lang w:val="en-GB"/>
        </w:rPr>
        <w:fldChar w:fldCharType="end"/>
      </w:r>
      <w:r w:rsidR="0096400C">
        <w:rPr>
          <w:b/>
          <w:bCs/>
          <w:lang w:val="en-GB"/>
        </w:rPr>
        <w:t xml:space="preserve"> </w:t>
      </w:r>
      <w:r w:rsidR="0096400C" w:rsidRPr="0096400C">
        <w:rPr>
          <w:b/>
          <w:bCs/>
          <w:lang w:val="en-GB"/>
        </w:rPr>
        <w:t>(</w:t>
      </w:r>
      <w:r w:rsidR="0096400C" w:rsidRPr="0096400C">
        <w:rPr>
          <w:b/>
          <w:bCs/>
          <w:lang w:val="en-GB"/>
        </w:rPr>
        <w:fldChar w:fldCharType="begin"/>
      </w:r>
      <w:r w:rsidR="0096400C" w:rsidRPr="0096400C">
        <w:rPr>
          <w:b/>
          <w:bCs/>
          <w:lang w:val="en-GB"/>
        </w:rPr>
        <w:instrText xml:space="preserve"> REF _Ref44491697 \r \h </w:instrText>
      </w:r>
      <w:r w:rsidR="0096400C">
        <w:rPr>
          <w:b/>
          <w:bCs/>
          <w:lang w:val="en-GB"/>
        </w:rPr>
        <w:instrText xml:space="preserve"> \* MERGEFORMAT </w:instrText>
      </w:r>
      <w:r w:rsidR="0096400C" w:rsidRPr="0096400C">
        <w:rPr>
          <w:b/>
          <w:bCs/>
          <w:lang w:val="en-GB"/>
        </w:rPr>
      </w:r>
      <w:r w:rsidR="0096400C" w:rsidRPr="0096400C">
        <w:rPr>
          <w:b/>
          <w:bCs/>
          <w:lang w:val="en-GB"/>
        </w:rPr>
        <w:fldChar w:fldCharType="separate"/>
      </w:r>
      <w:r w:rsidR="0031024C">
        <w:rPr>
          <w:b/>
          <w:bCs/>
          <w:lang w:val="en-GB"/>
        </w:rPr>
        <w:t>2.4</w:t>
      </w:r>
      <w:r w:rsidR="0096400C" w:rsidRPr="0096400C">
        <w:rPr>
          <w:b/>
          <w:bCs/>
          <w:lang w:val="en-GB"/>
        </w:rPr>
        <w:fldChar w:fldCharType="end"/>
      </w:r>
      <w:r w:rsidR="0096400C" w:rsidRPr="0096400C">
        <w:rPr>
          <w:b/>
          <w:bCs/>
          <w:lang w:val="en-GB"/>
        </w:rPr>
        <w:t>)</w:t>
      </w:r>
      <w:r w:rsidR="0096400C" w:rsidRPr="000B19A6">
        <w:rPr>
          <w:lang w:val="en-GB"/>
        </w:rPr>
        <w:t>.</w:t>
      </w:r>
      <w:r w:rsidR="0096400C">
        <w:rPr>
          <w:b/>
          <w:bCs/>
          <w:lang w:val="en-GB"/>
        </w:rPr>
        <w:t xml:space="preserve"> </w:t>
      </w:r>
    </w:p>
    <w:p w14:paraId="4E6BF27E" w14:textId="3A83776D" w:rsidR="000F7F96" w:rsidRPr="000F7F96" w:rsidRDefault="000B19A6" w:rsidP="000F7F96">
      <w:pPr>
        <w:rPr>
          <w:lang w:val="en-GB"/>
        </w:rPr>
      </w:pPr>
      <w:r>
        <w:rPr>
          <w:lang w:val="en-GB"/>
        </w:rPr>
        <w:t>Alternatively,</w:t>
      </w:r>
      <w:r w:rsidR="000F7F96">
        <w:rPr>
          <w:lang w:val="en-GB"/>
        </w:rPr>
        <w:t xml:space="preserve"> you can download the latest release from our GitHub repository</w:t>
      </w:r>
      <w:r>
        <w:rPr>
          <w:lang w:val="en-GB"/>
        </w:rPr>
        <w:t>. S</w:t>
      </w:r>
      <w:r w:rsidR="000F7F96">
        <w:rPr>
          <w:lang w:val="en-GB"/>
        </w:rPr>
        <w:t xml:space="preserve">ee </w:t>
      </w:r>
      <w:r w:rsidR="000F7F96" w:rsidRPr="000F7F96">
        <w:rPr>
          <w:b/>
          <w:bCs/>
          <w:lang w:val="en-GB"/>
        </w:rPr>
        <w:fldChar w:fldCharType="begin"/>
      </w:r>
      <w:r w:rsidR="000F7F96" w:rsidRPr="000F7F96">
        <w:rPr>
          <w:b/>
          <w:bCs/>
          <w:lang w:val="en-GB"/>
        </w:rPr>
        <w:instrText xml:space="preserve"> REF _Ref44490559 \h </w:instrText>
      </w:r>
      <w:r w:rsidR="000F7F96">
        <w:rPr>
          <w:b/>
          <w:bCs/>
          <w:lang w:val="en-GB"/>
        </w:rPr>
        <w:instrText xml:space="preserve"> \* MERGEFORMAT </w:instrText>
      </w:r>
      <w:r w:rsidR="000F7F96" w:rsidRPr="000F7F96">
        <w:rPr>
          <w:b/>
          <w:bCs/>
          <w:lang w:val="en-GB"/>
        </w:rPr>
      </w:r>
      <w:r w:rsidR="000F7F96" w:rsidRPr="000F7F96">
        <w:rPr>
          <w:b/>
          <w:bCs/>
          <w:lang w:val="en-GB"/>
        </w:rPr>
        <w:fldChar w:fldCharType="separate"/>
      </w:r>
      <w:ins w:id="80" w:author="Benjamin Knight" w:date="2021-04-30T11:18:00Z">
        <w:r w:rsidR="0031024C" w:rsidRPr="0031024C">
          <w:rPr>
            <w:b/>
            <w:bCs/>
            <w:lang w:val="en-GB"/>
            <w:rPrChange w:id="81" w:author="Benjamin Knight" w:date="2021-04-30T11:18:00Z">
              <w:rPr>
                <w:lang w:val="en-GB"/>
              </w:rPr>
            </w:rPrChange>
          </w:rPr>
          <w:t>Using installer from</w:t>
        </w:r>
        <w:r w:rsidR="0031024C">
          <w:rPr>
            <w:lang w:val="en-GB"/>
          </w:rPr>
          <w:t xml:space="preserve"> GitHub Releases</w:t>
        </w:r>
      </w:ins>
      <w:del w:id="82" w:author="Benjamin Knight" w:date="2021-04-30T11:18:00Z">
        <w:r w:rsidR="007748F7" w:rsidRPr="007748F7" w:rsidDel="0031024C">
          <w:rPr>
            <w:b/>
            <w:bCs/>
            <w:lang w:val="en-GB"/>
          </w:rPr>
          <w:delText>Using installer from</w:delText>
        </w:r>
        <w:r w:rsidR="007748F7" w:rsidDel="0031024C">
          <w:rPr>
            <w:lang w:val="en-GB"/>
          </w:rPr>
          <w:delText xml:space="preserve"> GitHub Releases</w:delText>
        </w:r>
      </w:del>
      <w:r w:rsidR="000F7F96" w:rsidRPr="000F7F96">
        <w:rPr>
          <w:b/>
          <w:bCs/>
          <w:lang w:val="en-GB"/>
        </w:rPr>
        <w:fldChar w:fldCharType="end"/>
      </w:r>
      <w:r>
        <w:rPr>
          <w:b/>
          <w:bCs/>
          <w:lang w:val="en-GB"/>
        </w:rPr>
        <w:t xml:space="preserve"> (</w:t>
      </w:r>
      <w:r>
        <w:rPr>
          <w:b/>
          <w:bCs/>
          <w:lang w:val="en-GB"/>
        </w:rPr>
        <w:fldChar w:fldCharType="begin"/>
      </w:r>
      <w:r>
        <w:rPr>
          <w:b/>
          <w:bCs/>
          <w:lang w:val="en-GB"/>
        </w:rPr>
        <w:instrText xml:space="preserve"> REF _Ref44490559 \r \h </w:instrText>
      </w:r>
      <w:r>
        <w:rPr>
          <w:b/>
          <w:bCs/>
          <w:lang w:val="en-GB"/>
        </w:rPr>
      </w:r>
      <w:r>
        <w:rPr>
          <w:b/>
          <w:bCs/>
          <w:lang w:val="en-GB"/>
        </w:rPr>
        <w:fldChar w:fldCharType="separate"/>
      </w:r>
      <w:r w:rsidR="0031024C">
        <w:rPr>
          <w:b/>
          <w:bCs/>
          <w:lang w:val="en-GB"/>
        </w:rPr>
        <w:t>2.3</w:t>
      </w:r>
      <w:r>
        <w:rPr>
          <w:b/>
          <w:bCs/>
          <w:lang w:val="en-GB"/>
        </w:rPr>
        <w:fldChar w:fldCharType="end"/>
      </w:r>
      <w:r>
        <w:rPr>
          <w:b/>
          <w:bCs/>
          <w:lang w:val="en-GB"/>
        </w:rPr>
        <w:t>)</w:t>
      </w:r>
      <w:r>
        <w:rPr>
          <w:lang w:val="en-GB"/>
        </w:rPr>
        <w:t>.</w:t>
      </w:r>
    </w:p>
    <w:p w14:paraId="2E6565A8" w14:textId="7326D40A" w:rsidR="000F7F96" w:rsidRDefault="000F7F96" w:rsidP="000F7F96">
      <w:pPr>
        <w:pStyle w:val="Heading2"/>
        <w:rPr>
          <w:lang w:val="en-GB"/>
        </w:rPr>
      </w:pPr>
      <w:bookmarkStart w:id="83" w:name="_Ref44490559"/>
      <w:bookmarkStart w:id="84" w:name="_Toc70673539"/>
      <w:bookmarkStart w:id="85" w:name="_Toc70673729"/>
      <w:r>
        <w:rPr>
          <w:lang w:val="en-GB"/>
        </w:rPr>
        <w:t xml:space="preserve">Using </w:t>
      </w:r>
      <w:r w:rsidR="002D0852">
        <w:rPr>
          <w:lang w:val="en-GB"/>
        </w:rPr>
        <w:t xml:space="preserve">installer from </w:t>
      </w:r>
      <w:r>
        <w:rPr>
          <w:lang w:val="en-GB"/>
        </w:rPr>
        <w:t>GitHub Releases</w:t>
      </w:r>
      <w:bookmarkEnd w:id="83"/>
      <w:bookmarkEnd w:id="84"/>
      <w:bookmarkEnd w:id="85"/>
    </w:p>
    <w:p w14:paraId="632E360B" w14:textId="2F2EA9E4" w:rsidR="00AE1107" w:rsidRDefault="000F7F96" w:rsidP="000F7F96">
      <w:pPr>
        <w:rPr>
          <w:lang w:val="en-GB"/>
        </w:rPr>
      </w:pPr>
      <w:r>
        <w:rPr>
          <w:lang w:val="en-GB"/>
        </w:rPr>
        <w:t xml:space="preserve">You can also find the latest release of the Stereo Vision Toolkit on the GitHub repository using the following link </w:t>
      </w:r>
      <w:hyperlink r:id="rId9" w:history="1">
        <w:r w:rsidRPr="00256149">
          <w:rPr>
            <w:rStyle w:val="Hyperlink"/>
            <w:lang w:val="en-GB"/>
          </w:rPr>
          <w:t>www.github.com/i3drobotics/stereo-vision-toolkit/releases</w:t>
        </w:r>
      </w:hyperlink>
      <w:r>
        <w:rPr>
          <w:lang w:val="en-GB"/>
        </w:rPr>
        <w:t>.</w:t>
      </w:r>
    </w:p>
    <w:p w14:paraId="3B2F644D" w14:textId="2C386DA4" w:rsidR="000F7F96" w:rsidRDefault="00AE1107" w:rsidP="000F7F96">
      <w:pPr>
        <w:rPr>
          <w:lang w:val="en-GB"/>
        </w:rPr>
      </w:pPr>
      <w:r>
        <w:rPr>
          <w:noProof/>
        </w:rPr>
        <w:drawing>
          <wp:anchor distT="0" distB="0" distL="114300" distR="114300" simplePos="0" relativeHeight="251657216" behindDoc="0" locked="0" layoutInCell="1" allowOverlap="1" wp14:anchorId="49385CB1" wp14:editId="01E1FAD9">
            <wp:simplePos x="0" y="0"/>
            <wp:positionH relativeFrom="margin">
              <wp:align>right</wp:align>
            </wp:positionH>
            <wp:positionV relativeFrom="paragraph">
              <wp:posOffset>205105</wp:posOffset>
            </wp:positionV>
            <wp:extent cx="5731510" cy="2538095"/>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538095"/>
                    </a:xfrm>
                    <a:prstGeom prst="rect">
                      <a:avLst/>
                    </a:prstGeom>
                  </pic:spPr>
                </pic:pic>
              </a:graphicData>
            </a:graphic>
            <wp14:sizeRelH relativeFrom="page">
              <wp14:pctWidth>0</wp14:pctWidth>
            </wp14:sizeRelH>
            <wp14:sizeRelV relativeFrom="page">
              <wp14:pctHeight>0</wp14:pctHeight>
            </wp14:sizeRelV>
          </wp:anchor>
        </w:drawing>
      </w:r>
      <w:r w:rsidR="000F7F96">
        <w:rPr>
          <w:lang w:val="en-GB"/>
        </w:rPr>
        <w:t>You will be presented with the following page:</w:t>
      </w:r>
    </w:p>
    <w:p w14:paraId="0CBE97C0" w14:textId="6A2C5467" w:rsidR="000F7F96" w:rsidRDefault="002D0852" w:rsidP="000F7F96">
      <w:pPr>
        <w:rPr>
          <w:lang w:val="en-GB"/>
        </w:rPr>
      </w:pPr>
      <w:r>
        <w:rPr>
          <w:lang w:val="en-GB"/>
        </w:rPr>
        <w:t xml:space="preserve">The latest release will be at the top of the page. Click ‘Assets’ to view the assets of this release, this includes a windows installer as well as the full source code for building the application for yourself. </w:t>
      </w:r>
    </w:p>
    <w:p w14:paraId="0C64E162" w14:textId="33A188B5" w:rsidR="002D0852" w:rsidRDefault="002D0852" w:rsidP="000F7F96">
      <w:pPr>
        <w:rPr>
          <w:lang w:val="en-GB"/>
        </w:rPr>
      </w:pPr>
      <w:r>
        <w:rPr>
          <w:noProof/>
        </w:rPr>
        <w:lastRenderedPageBreak/>
        <w:drawing>
          <wp:anchor distT="0" distB="0" distL="114300" distR="114300" simplePos="0" relativeHeight="251656192" behindDoc="1" locked="0" layoutInCell="1" allowOverlap="1" wp14:anchorId="14C349D3" wp14:editId="55611698">
            <wp:simplePos x="0" y="0"/>
            <wp:positionH relativeFrom="column">
              <wp:posOffset>0</wp:posOffset>
            </wp:positionH>
            <wp:positionV relativeFrom="paragraph">
              <wp:posOffset>-3175</wp:posOffset>
            </wp:positionV>
            <wp:extent cx="1927860" cy="10306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927860" cy="1030605"/>
                    </a:xfrm>
                    <a:prstGeom prst="rect">
                      <a:avLst/>
                    </a:prstGeom>
                  </pic:spPr>
                </pic:pic>
              </a:graphicData>
            </a:graphic>
            <wp14:sizeRelH relativeFrom="page">
              <wp14:pctWidth>0</wp14:pctWidth>
            </wp14:sizeRelH>
            <wp14:sizeRelV relativeFrom="page">
              <wp14:pctHeight>0</wp14:pctHeight>
            </wp14:sizeRelV>
          </wp:anchor>
        </w:drawing>
      </w:r>
      <w:r>
        <w:rPr>
          <w:lang w:val="en-GB"/>
        </w:rPr>
        <w:t>Download the installer by clicking on the ‘</w:t>
      </w:r>
      <w:proofErr w:type="spellStart"/>
      <w:r>
        <w:rPr>
          <w:lang w:val="en-GB"/>
        </w:rPr>
        <w:t>StereoVisionToolkit</w:t>
      </w:r>
      <w:proofErr w:type="spellEnd"/>
      <w:r>
        <w:rPr>
          <w:lang w:val="en-GB"/>
        </w:rPr>
        <w:t xml:space="preserve">-{VERSION}-Win64.exe’. This will start the download, which usually places the file in the ‘Downloads’ folder of the PC. </w:t>
      </w:r>
    </w:p>
    <w:p w14:paraId="57065202" w14:textId="2884F0CB" w:rsidR="002D0852" w:rsidRDefault="002D0852" w:rsidP="000F7F96">
      <w:pPr>
        <w:rPr>
          <w:lang w:val="en-GB"/>
        </w:rPr>
      </w:pPr>
    </w:p>
    <w:p w14:paraId="0F165BF7" w14:textId="789C7C73" w:rsidR="002D0852" w:rsidRDefault="0096400C" w:rsidP="002D0852">
      <w:pPr>
        <w:pStyle w:val="Heading2"/>
        <w:rPr>
          <w:lang w:val="en-GB"/>
        </w:rPr>
      </w:pPr>
      <w:bookmarkStart w:id="86" w:name="_Ref44491697"/>
      <w:bookmarkStart w:id="87" w:name="_Toc70673540"/>
      <w:bookmarkStart w:id="88" w:name="_Toc70673730"/>
      <w:r>
        <w:rPr>
          <w:noProof/>
        </w:rPr>
        <w:drawing>
          <wp:anchor distT="0" distB="0" distL="114300" distR="114300" simplePos="0" relativeHeight="251658240" behindDoc="0" locked="0" layoutInCell="1" allowOverlap="1" wp14:anchorId="330D277F" wp14:editId="08ACB52B">
            <wp:simplePos x="0" y="0"/>
            <wp:positionH relativeFrom="margin">
              <wp:align>right</wp:align>
            </wp:positionH>
            <wp:positionV relativeFrom="paragraph">
              <wp:posOffset>250825</wp:posOffset>
            </wp:positionV>
            <wp:extent cx="2270760" cy="1901190"/>
            <wp:effectExtent l="0" t="0" r="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1062" r="1088" b="1238"/>
                    <a:stretch/>
                  </pic:blipFill>
                  <pic:spPr bwMode="auto">
                    <a:xfrm>
                      <a:off x="0" y="0"/>
                      <a:ext cx="2270760" cy="1901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0852">
        <w:rPr>
          <w:lang w:val="en-GB"/>
        </w:rPr>
        <w:t>Installation process</w:t>
      </w:r>
      <w:bookmarkEnd w:id="86"/>
      <w:bookmarkEnd w:id="87"/>
      <w:bookmarkEnd w:id="88"/>
    </w:p>
    <w:p w14:paraId="713A1C4F" w14:textId="7B3889A6" w:rsidR="002D0852" w:rsidRDefault="002D0852" w:rsidP="000F7F96">
      <w:pPr>
        <w:rPr>
          <w:lang w:val="en-GB"/>
        </w:rPr>
      </w:pPr>
      <w:r>
        <w:rPr>
          <w:lang w:val="en-GB"/>
        </w:rPr>
        <w:t>Double click the installer file to start the installation process. You may see a security message from windows, this is perfectly normal. Select ‘Run’ to continue to open the installer. You may also be prompted to allow the install from the UAC in windows. This is an extra layer of security to make sure you intended to install new software. You should select ‘Yes’ to continue to run the installer.</w:t>
      </w:r>
    </w:p>
    <w:p w14:paraId="6AF77B2C" w14:textId="05C134B3" w:rsidR="0096400C" w:rsidRDefault="0096400C" w:rsidP="000F7F96">
      <w:pPr>
        <w:rPr>
          <w:lang w:val="en-GB"/>
        </w:rPr>
      </w:pPr>
    </w:p>
    <w:p w14:paraId="4C464335" w14:textId="516328D1" w:rsidR="0096400C" w:rsidRDefault="0096400C" w:rsidP="000F7F96">
      <w:pPr>
        <w:rPr>
          <w:lang w:val="en-GB"/>
        </w:rPr>
      </w:pPr>
      <w:r>
        <w:rPr>
          <w:noProof/>
        </w:rPr>
        <w:drawing>
          <wp:anchor distT="0" distB="0" distL="114300" distR="114300" simplePos="0" relativeHeight="251659264" behindDoc="0" locked="0" layoutInCell="1" allowOverlap="1" wp14:anchorId="39F76999" wp14:editId="64AEE4F9">
            <wp:simplePos x="0" y="0"/>
            <wp:positionH relativeFrom="margin">
              <wp:align>left</wp:align>
            </wp:positionH>
            <wp:positionV relativeFrom="paragraph">
              <wp:posOffset>5715</wp:posOffset>
            </wp:positionV>
            <wp:extent cx="2381885" cy="1973580"/>
            <wp:effectExtent l="0" t="0" r="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551" r="1"/>
                    <a:stretch/>
                  </pic:blipFill>
                  <pic:spPr bwMode="auto">
                    <a:xfrm>
                      <a:off x="0" y="0"/>
                      <a:ext cx="2381885" cy="1973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DD9B56" w14:textId="07445727" w:rsidR="0096400C" w:rsidRDefault="0096400C" w:rsidP="000F7F96">
      <w:pPr>
        <w:rPr>
          <w:lang w:val="en-GB"/>
        </w:rPr>
      </w:pPr>
      <w:r>
        <w:rPr>
          <w:lang w:val="en-GB"/>
        </w:rPr>
        <w:t xml:space="preserve">At this point the installer will be running, accept the license agreement using the checkbox labelled ‘I accept the agreement’ then press ‘Next &gt;’. You will be given the option to create a Desktop shortcut. This is useful for finding the Stereo Vision Toolkit however is completely optional. Make your choice and select ‘Next &gt;’. Now click ‘Install’ to start the installation process. </w:t>
      </w:r>
    </w:p>
    <w:p w14:paraId="343147F0" w14:textId="77777777" w:rsidR="0096400C" w:rsidRDefault="0096400C" w:rsidP="000F7F96">
      <w:pPr>
        <w:rPr>
          <w:lang w:val="en-GB"/>
        </w:rPr>
      </w:pPr>
    </w:p>
    <w:p w14:paraId="7DE8675F" w14:textId="1F44E0F4" w:rsidR="002D0852" w:rsidRDefault="0096400C" w:rsidP="000F7F96">
      <w:pPr>
        <w:rPr>
          <w:lang w:val="en-GB"/>
        </w:rPr>
      </w:pPr>
      <w:r>
        <w:rPr>
          <w:noProof/>
        </w:rPr>
        <w:drawing>
          <wp:anchor distT="0" distB="0" distL="114300" distR="114300" simplePos="0" relativeHeight="251660288" behindDoc="0" locked="0" layoutInCell="1" allowOverlap="1" wp14:anchorId="20CF84EC" wp14:editId="249300B2">
            <wp:simplePos x="0" y="0"/>
            <wp:positionH relativeFrom="margin">
              <wp:align>left</wp:align>
            </wp:positionH>
            <wp:positionV relativeFrom="paragraph">
              <wp:posOffset>5080</wp:posOffset>
            </wp:positionV>
            <wp:extent cx="2399030" cy="198882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99030" cy="1988820"/>
                    </a:xfrm>
                    <a:prstGeom prst="rect">
                      <a:avLst/>
                    </a:prstGeom>
                  </pic:spPr>
                </pic:pic>
              </a:graphicData>
            </a:graphic>
            <wp14:sizeRelH relativeFrom="page">
              <wp14:pctWidth>0</wp14:pctWidth>
            </wp14:sizeRelH>
            <wp14:sizeRelV relativeFrom="page">
              <wp14:pctHeight>0</wp14:pctHeight>
            </wp14:sizeRelV>
          </wp:anchor>
        </w:drawing>
      </w:r>
      <w:r>
        <w:rPr>
          <w:lang w:val="en-GB"/>
        </w:rPr>
        <w:t>The installer will start installing and show the progress via the green progress bar. A few windows may pop up when the camera drivers are installed, this is expected behaviour.</w:t>
      </w:r>
      <w:r w:rsidRPr="0096400C">
        <w:rPr>
          <w:noProof/>
        </w:rPr>
        <w:t xml:space="preserve"> </w:t>
      </w:r>
      <w:r>
        <w:rPr>
          <w:lang w:val="en-GB"/>
        </w:rPr>
        <w:t xml:space="preserve"> </w:t>
      </w:r>
    </w:p>
    <w:p w14:paraId="05B0761B" w14:textId="50529581" w:rsidR="002D0852" w:rsidRDefault="002D0852" w:rsidP="000F7F96">
      <w:pPr>
        <w:rPr>
          <w:lang w:val="en-GB"/>
        </w:rPr>
      </w:pPr>
    </w:p>
    <w:p w14:paraId="3ECF4D74" w14:textId="0FAB8DC3" w:rsidR="002D0852" w:rsidRDefault="002D0852" w:rsidP="000F7F96">
      <w:pPr>
        <w:rPr>
          <w:lang w:val="en-GB"/>
        </w:rPr>
      </w:pPr>
    </w:p>
    <w:p w14:paraId="4016A3AB" w14:textId="544A16B1" w:rsidR="002D0852" w:rsidRDefault="002D0852" w:rsidP="000F7F96">
      <w:pPr>
        <w:rPr>
          <w:lang w:val="en-GB"/>
        </w:rPr>
      </w:pPr>
    </w:p>
    <w:p w14:paraId="52F9A224" w14:textId="4DCE2EA5" w:rsidR="002D0852" w:rsidRDefault="002D0852" w:rsidP="000F7F96">
      <w:pPr>
        <w:rPr>
          <w:lang w:val="en-GB"/>
        </w:rPr>
      </w:pPr>
    </w:p>
    <w:p w14:paraId="79E05B89" w14:textId="3228DC2B" w:rsidR="002D0852" w:rsidRDefault="002D0852" w:rsidP="000F7F96">
      <w:pPr>
        <w:rPr>
          <w:lang w:val="en-GB"/>
        </w:rPr>
      </w:pPr>
    </w:p>
    <w:p w14:paraId="79EB0225" w14:textId="2310AB98" w:rsidR="0096400C" w:rsidRDefault="0096400C" w:rsidP="000F7F96">
      <w:pPr>
        <w:rPr>
          <w:lang w:val="en-GB"/>
        </w:rPr>
      </w:pPr>
      <w:r>
        <w:rPr>
          <w:noProof/>
        </w:rPr>
        <w:lastRenderedPageBreak/>
        <w:drawing>
          <wp:anchor distT="0" distB="0" distL="114300" distR="114300" simplePos="0" relativeHeight="251661312" behindDoc="0" locked="0" layoutInCell="1" allowOverlap="1" wp14:anchorId="147CD7F5" wp14:editId="368E7725">
            <wp:simplePos x="0" y="0"/>
            <wp:positionH relativeFrom="margin">
              <wp:align>left</wp:align>
            </wp:positionH>
            <wp:positionV relativeFrom="paragraph">
              <wp:posOffset>29210</wp:posOffset>
            </wp:positionV>
            <wp:extent cx="2407920" cy="20002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407920" cy="2000250"/>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When the installation process is complete the screen on the left will be shown. The Stereo Vision Toolkit is now installed and read to use. Exit the installer by pressing ‘Finish’. </w:t>
      </w:r>
    </w:p>
    <w:p w14:paraId="6AD5CD6D" w14:textId="584F961E" w:rsidR="0096400C" w:rsidRDefault="0096400C" w:rsidP="000F7F96">
      <w:pPr>
        <w:rPr>
          <w:lang w:val="en-GB"/>
        </w:rPr>
      </w:pPr>
    </w:p>
    <w:p w14:paraId="79BFE1A3" w14:textId="2816F0F1" w:rsidR="0096400C" w:rsidRDefault="0096400C" w:rsidP="000F7F96">
      <w:pPr>
        <w:rPr>
          <w:lang w:val="en-GB"/>
        </w:rPr>
      </w:pPr>
    </w:p>
    <w:p w14:paraId="2491493D" w14:textId="408E24B5" w:rsidR="0096400C" w:rsidRDefault="0096400C" w:rsidP="000F7F96">
      <w:pPr>
        <w:rPr>
          <w:lang w:val="en-GB"/>
        </w:rPr>
      </w:pPr>
    </w:p>
    <w:p w14:paraId="3390FDF2" w14:textId="1F87CA04" w:rsidR="002D0852" w:rsidRPr="000F7F96" w:rsidRDefault="002D0852" w:rsidP="000F7F96">
      <w:pPr>
        <w:rPr>
          <w:lang w:val="en-GB"/>
        </w:rPr>
      </w:pPr>
    </w:p>
    <w:p w14:paraId="7E2648AF" w14:textId="74CFD377" w:rsidR="00A832BC" w:rsidRDefault="00A832BC" w:rsidP="00AF3A40">
      <w:pPr>
        <w:pStyle w:val="Heading1"/>
      </w:pPr>
      <w:bookmarkStart w:id="89" w:name="_Toc70673541"/>
      <w:bookmarkStart w:id="90" w:name="_Toc70673731"/>
      <w:r>
        <w:t>License</w:t>
      </w:r>
      <w:bookmarkEnd w:id="89"/>
      <w:bookmarkEnd w:id="90"/>
    </w:p>
    <w:p w14:paraId="63F08247" w14:textId="38819309" w:rsidR="00A832BC" w:rsidRDefault="00A832BC" w:rsidP="00A832BC">
      <w:pPr>
        <w:pStyle w:val="Heading2"/>
        <w:rPr>
          <w:lang w:val="en-GB"/>
        </w:rPr>
      </w:pPr>
      <w:bookmarkStart w:id="91" w:name="_Toc70673542"/>
      <w:bookmarkStart w:id="92" w:name="_Toc70673732"/>
      <w:r>
        <w:rPr>
          <w:lang w:val="en-GB"/>
        </w:rPr>
        <w:t>Why is a license required?</w:t>
      </w:r>
      <w:bookmarkEnd w:id="91"/>
      <w:bookmarkEnd w:id="92"/>
    </w:p>
    <w:p w14:paraId="5DF29563" w14:textId="746B66FE" w:rsidR="00A832BC" w:rsidRDefault="00A832BC" w:rsidP="00A832BC">
      <w:pPr>
        <w:rPr>
          <w:lang w:val="en-GB"/>
        </w:rPr>
      </w:pPr>
      <w:r>
        <w:rPr>
          <w:lang w:val="en-GB"/>
        </w:rPr>
        <w:t xml:space="preserve">I3DR’s has developed a high speed and effective stereo matcher that outperforms the </w:t>
      </w:r>
      <w:proofErr w:type="gramStart"/>
      <w:r>
        <w:rPr>
          <w:lang w:val="en-GB"/>
        </w:rPr>
        <w:t>open source</w:t>
      </w:r>
      <w:proofErr w:type="gramEnd"/>
      <w:r>
        <w:rPr>
          <w:lang w:val="en-GB"/>
        </w:rPr>
        <w:t xml:space="preserve"> matchers such as OpenCV BM and SGBM. To protect our IP the Stereo Vision Toolkit will only allow access to this matcher with a valid license. The </w:t>
      </w:r>
      <w:r w:rsidR="005B7223">
        <w:rPr>
          <w:lang w:val="en-GB"/>
        </w:rPr>
        <w:t>Open-source</w:t>
      </w:r>
      <w:r>
        <w:rPr>
          <w:lang w:val="en-GB"/>
        </w:rPr>
        <w:t xml:space="preserve"> elements of the Stereo Vision Toolkit are freely </w:t>
      </w:r>
      <w:r w:rsidR="00974E39">
        <w:rPr>
          <w:lang w:val="en-GB"/>
        </w:rPr>
        <w:t>available</w:t>
      </w:r>
      <w:r>
        <w:rPr>
          <w:lang w:val="en-GB"/>
        </w:rPr>
        <w:t xml:space="preserve"> and will not be </w:t>
      </w:r>
      <w:r w:rsidR="00974E39">
        <w:rPr>
          <w:lang w:val="en-GB"/>
        </w:rPr>
        <w:t>affected</w:t>
      </w:r>
      <w:r>
        <w:rPr>
          <w:lang w:val="en-GB"/>
        </w:rPr>
        <w:t xml:space="preserve"> if you do not purchase a license however to get the best results</w:t>
      </w:r>
      <w:r w:rsidR="003117F6">
        <w:rPr>
          <w:lang w:val="en-GB"/>
        </w:rPr>
        <w:t>,</w:t>
      </w:r>
      <w:r>
        <w:rPr>
          <w:lang w:val="en-GB"/>
        </w:rPr>
        <w:t xml:space="preserve"> we advise using our I3DRSGM.</w:t>
      </w:r>
    </w:p>
    <w:p w14:paraId="4718A19D" w14:textId="2C218E49" w:rsidR="00A832BC" w:rsidRDefault="00A832BC" w:rsidP="00A832BC">
      <w:pPr>
        <w:pStyle w:val="Heading2"/>
        <w:rPr>
          <w:lang w:val="en-GB"/>
        </w:rPr>
      </w:pPr>
      <w:bookmarkStart w:id="93" w:name="_Toc70673543"/>
      <w:bookmarkStart w:id="94" w:name="_Toc70673733"/>
      <w:r>
        <w:rPr>
          <w:lang w:val="en-GB"/>
        </w:rPr>
        <w:t>Where to find my license</w:t>
      </w:r>
      <w:bookmarkEnd w:id="93"/>
      <w:bookmarkEnd w:id="94"/>
    </w:p>
    <w:p w14:paraId="5A2CA7A4" w14:textId="28D70CCC" w:rsidR="009A576C" w:rsidRDefault="00A832BC" w:rsidP="00A832BC">
      <w:pPr>
        <w:rPr>
          <w:lang w:val="en-GB"/>
        </w:rPr>
      </w:pPr>
      <w:r>
        <w:rPr>
          <w:lang w:val="en-GB"/>
        </w:rPr>
        <w:t xml:space="preserve">Your license file should be provided on the USB key along with the software and calibration files. The license file is a file with the extension </w:t>
      </w:r>
      <w:proofErr w:type="gramStart"/>
      <w:r>
        <w:rPr>
          <w:lang w:val="en-GB"/>
        </w:rPr>
        <w:t>‘.</w:t>
      </w:r>
      <w:proofErr w:type="spellStart"/>
      <w:r>
        <w:rPr>
          <w:lang w:val="en-GB"/>
        </w:rPr>
        <w:t>lic</w:t>
      </w:r>
      <w:proofErr w:type="spellEnd"/>
      <w:proofErr w:type="gramEnd"/>
      <w:r>
        <w:rPr>
          <w:lang w:val="en-GB"/>
        </w:rPr>
        <w:t>’ and has key license information that is read by the Stereo Vision Toolkit to check the current machine has permission to run I3DRSGM.</w:t>
      </w:r>
      <w:r w:rsidR="009A576C">
        <w:rPr>
          <w:lang w:val="en-GB"/>
        </w:rPr>
        <w:t xml:space="preserve"> If you have lost your license or would like to request </w:t>
      </w:r>
      <w:proofErr w:type="gramStart"/>
      <w:r w:rsidR="009A576C">
        <w:rPr>
          <w:lang w:val="en-GB"/>
        </w:rPr>
        <w:t>one</w:t>
      </w:r>
      <w:proofErr w:type="gramEnd"/>
      <w:r w:rsidR="009A576C">
        <w:rPr>
          <w:lang w:val="en-GB"/>
        </w:rPr>
        <w:t xml:space="preserve"> please contact us </w:t>
      </w:r>
      <w:hyperlink r:id="rId16" w:history="1">
        <w:r w:rsidR="009A576C" w:rsidRPr="00256149">
          <w:rPr>
            <w:rStyle w:val="Hyperlink"/>
            <w:lang w:val="en-GB"/>
          </w:rPr>
          <w:t>info@i3drobotics.com</w:t>
        </w:r>
      </w:hyperlink>
      <w:r w:rsidR="009A576C">
        <w:rPr>
          <w:lang w:val="en-GB"/>
        </w:rPr>
        <w:t xml:space="preserve">. </w:t>
      </w:r>
    </w:p>
    <w:p w14:paraId="6D24DA7A" w14:textId="70D23403" w:rsidR="009A576C" w:rsidRDefault="009A576C" w:rsidP="009A576C">
      <w:pPr>
        <w:pStyle w:val="Heading2"/>
        <w:rPr>
          <w:lang w:val="en-GB"/>
        </w:rPr>
      </w:pPr>
      <w:bookmarkStart w:id="95" w:name="_Toc70673544"/>
      <w:bookmarkStart w:id="96" w:name="_Toc70673734"/>
      <w:r>
        <w:rPr>
          <w:lang w:val="en-GB"/>
        </w:rPr>
        <w:t>How to use license</w:t>
      </w:r>
      <w:bookmarkEnd w:id="95"/>
      <w:bookmarkEnd w:id="96"/>
    </w:p>
    <w:p w14:paraId="4B2250EC" w14:textId="0C4BB892" w:rsidR="009A576C" w:rsidRDefault="009A576C" w:rsidP="009A576C">
      <w:pPr>
        <w:rPr>
          <w:lang w:val="en-GB"/>
        </w:rPr>
      </w:pPr>
      <w:r>
        <w:rPr>
          <w:lang w:val="en-GB"/>
        </w:rPr>
        <w:t xml:space="preserve">When requesting a license, you provide us with some minor information on your PC that is used to identify it and check the correct machine is using the license. This information is stored inside the license file. To let the Stereo Vision Toolkit read this information, this file must be copied into the location where the software was installed. By </w:t>
      </w:r>
      <w:r w:rsidR="00D03A07">
        <w:rPr>
          <w:lang w:val="en-GB"/>
        </w:rPr>
        <w:t>default,</w:t>
      </w:r>
      <w:r>
        <w:rPr>
          <w:lang w:val="en-GB"/>
        </w:rPr>
        <w:t xml:space="preserve"> this location is ‘</w:t>
      </w:r>
      <w:r w:rsidR="00FE39CE" w:rsidRPr="00FE39CE">
        <w:rPr>
          <w:lang w:val="en-GB"/>
        </w:rPr>
        <w:t>C:\Program Files\i3DR</w:t>
      </w:r>
      <w:r w:rsidR="00FE39CE">
        <w:rPr>
          <w:lang w:val="en-GB"/>
        </w:rPr>
        <w:t>\</w:t>
      </w:r>
      <w:proofErr w:type="spellStart"/>
      <w:r w:rsidR="00FE39CE">
        <w:rPr>
          <w:lang w:val="en-GB"/>
        </w:rPr>
        <w:t>StereoVisionToolkit</w:t>
      </w:r>
      <w:proofErr w:type="spellEnd"/>
      <w:r w:rsidR="00FE39CE">
        <w:rPr>
          <w:lang w:val="en-GB"/>
        </w:rPr>
        <w:t>\’</w:t>
      </w:r>
      <w:r w:rsidR="00D03A07">
        <w:rPr>
          <w:lang w:val="en-GB"/>
        </w:rPr>
        <w:t xml:space="preserve">. To check the license is accepted run the Stereo Vision Toolkit. If the license is invalid, then a message will be displayed stating: </w:t>
      </w:r>
    </w:p>
    <w:p w14:paraId="63B8505C" w14:textId="497A5300" w:rsidR="006564BB" w:rsidRDefault="006564BB" w:rsidP="009A576C">
      <w:pPr>
        <w:rPr>
          <w:lang w:val="en-GB"/>
        </w:rPr>
      </w:pPr>
      <w:r>
        <w:rPr>
          <w:noProof/>
        </w:rPr>
        <w:drawing>
          <wp:anchor distT="0" distB="0" distL="114300" distR="114300" simplePos="0" relativeHeight="251669504" behindDoc="0" locked="0" layoutInCell="1" allowOverlap="1" wp14:anchorId="119A446F" wp14:editId="127D8F0D">
            <wp:simplePos x="0" y="0"/>
            <wp:positionH relativeFrom="margin">
              <wp:align>center</wp:align>
            </wp:positionH>
            <wp:positionV relativeFrom="paragraph">
              <wp:posOffset>11430</wp:posOffset>
            </wp:positionV>
            <wp:extent cx="3611880" cy="1277620"/>
            <wp:effectExtent l="0" t="0" r="762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11880" cy="1277620"/>
                    </a:xfrm>
                    <a:prstGeom prst="rect">
                      <a:avLst/>
                    </a:prstGeom>
                  </pic:spPr>
                </pic:pic>
              </a:graphicData>
            </a:graphic>
            <wp14:sizeRelH relativeFrom="page">
              <wp14:pctWidth>0</wp14:pctWidth>
            </wp14:sizeRelH>
            <wp14:sizeRelV relativeFrom="page">
              <wp14:pctHeight>0</wp14:pctHeight>
            </wp14:sizeRelV>
          </wp:anchor>
        </w:drawing>
      </w:r>
    </w:p>
    <w:p w14:paraId="7ABC34F8" w14:textId="3510FE9D" w:rsidR="006564BB" w:rsidRDefault="006564BB" w:rsidP="009A576C">
      <w:pPr>
        <w:rPr>
          <w:lang w:val="en-GB"/>
        </w:rPr>
      </w:pPr>
    </w:p>
    <w:p w14:paraId="09409C2C" w14:textId="4336D10F" w:rsidR="006564BB" w:rsidRDefault="006564BB" w:rsidP="009A576C">
      <w:pPr>
        <w:rPr>
          <w:lang w:val="en-GB"/>
        </w:rPr>
      </w:pPr>
    </w:p>
    <w:p w14:paraId="4A247522" w14:textId="4745A869" w:rsidR="00D03A07" w:rsidRDefault="00D03A07" w:rsidP="009A576C">
      <w:pPr>
        <w:rPr>
          <w:lang w:val="en-GB"/>
        </w:rPr>
      </w:pPr>
    </w:p>
    <w:p w14:paraId="565AA879" w14:textId="77777777" w:rsidR="006564BB" w:rsidRDefault="006564BB" w:rsidP="009A576C">
      <w:pPr>
        <w:rPr>
          <w:lang w:val="en-GB"/>
        </w:rPr>
      </w:pPr>
    </w:p>
    <w:p w14:paraId="46B2A436" w14:textId="4D6A270F" w:rsidR="00D03A07" w:rsidRPr="009A576C" w:rsidRDefault="00D03A07" w:rsidP="009A576C">
      <w:pPr>
        <w:rPr>
          <w:lang w:val="en-GB"/>
        </w:rPr>
      </w:pPr>
      <w:r>
        <w:rPr>
          <w:lang w:val="en-GB"/>
        </w:rPr>
        <w:t>However</w:t>
      </w:r>
      <w:r w:rsidR="00D766CB">
        <w:rPr>
          <w:lang w:val="en-GB"/>
        </w:rPr>
        <w:t>,</w:t>
      </w:r>
      <w:r>
        <w:rPr>
          <w:lang w:val="en-GB"/>
        </w:rPr>
        <w:t xml:space="preserve"> if the license is accepted then I3DRSGM will be available to you in the matchers list after you connect a camera. </w:t>
      </w:r>
    </w:p>
    <w:p w14:paraId="640F691A" w14:textId="49CCD4E4" w:rsidR="009A576C" w:rsidRDefault="009A576C" w:rsidP="009A576C">
      <w:pPr>
        <w:pStyle w:val="Heading2"/>
        <w:rPr>
          <w:lang w:val="en-GB"/>
        </w:rPr>
      </w:pPr>
      <w:bookmarkStart w:id="97" w:name="_Toc70673545"/>
      <w:bookmarkStart w:id="98" w:name="_Toc70673735"/>
      <w:r>
        <w:rPr>
          <w:lang w:val="en-GB"/>
        </w:rPr>
        <w:lastRenderedPageBreak/>
        <w:t>Future improvements to licensing</w:t>
      </w:r>
      <w:bookmarkEnd w:id="97"/>
      <w:bookmarkEnd w:id="98"/>
    </w:p>
    <w:p w14:paraId="5C20CEF9" w14:textId="7FA62994" w:rsidR="00121081" w:rsidRDefault="009A576C" w:rsidP="009A576C">
      <w:pPr>
        <w:rPr>
          <w:lang w:val="en-GB"/>
        </w:rPr>
      </w:pPr>
      <w:r>
        <w:rPr>
          <w:lang w:val="en-GB"/>
        </w:rPr>
        <w:t>We are currently in development of a new licensing system that will allow for online licensing. This will avoid the need to provide us with PC information and allow multiple machines to use the same license. If this sounds of interest to you, please contact us and we will inform you of the progress towards this and timelines to making this available.</w:t>
      </w:r>
    </w:p>
    <w:p w14:paraId="249615F8" w14:textId="77777777" w:rsidR="00121081" w:rsidRPr="009A576C" w:rsidRDefault="00121081" w:rsidP="009A576C">
      <w:pPr>
        <w:rPr>
          <w:lang w:val="en-GB"/>
        </w:rPr>
      </w:pPr>
    </w:p>
    <w:p w14:paraId="3C1E9EAD" w14:textId="5CE2A6CF" w:rsidR="00AF3A40" w:rsidRDefault="00AF3A40" w:rsidP="00AF3A40">
      <w:pPr>
        <w:pStyle w:val="Heading1"/>
      </w:pPr>
      <w:bookmarkStart w:id="99" w:name="_Toc70673546"/>
      <w:bookmarkStart w:id="100" w:name="_Toc70673736"/>
      <w:r>
        <w:t>Operation</w:t>
      </w:r>
      <w:bookmarkEnd w:id="99"/>
      <w:bookmarkEnd w:id="100"/>
    </w:p>
    <w:p w14:paraId="7DBA2D35" w14:textId="77777777" w:rsidR="00AF3A40" w:rsidRDefault="00AF3A40" w:rsidP="00AF3A40">
      <w:pPr>
        <w:pStyle w:val="Heading2"/>
        <w:rPr>
          <w:lang w:val="en-GB"/>
        </w:rPr>
      </w:pPr>
      <w:bookmarkStart w:id="101" w:name="_Toc70673547"/>
      <w:bookmarkStart w:id="102" w:name="_Toc70673737"/>
      <w:r>
        <w:rPr>
          <w:lang w:val="en-GB"/>
        </w:rPr>
        <w:t>Using the Stereo Vision Toolkit</w:t>
      </w:r>
      <w:bookmarkEnd w:id="101"/>
      <w:bookmarkEnd w:id="102"/>
    </w:p>
    <w:p w14:paraId="6A654CB4" w14:textId="44290AAD" w:rsidR="00AF3A40" w:rsidRDefault="00AF3A40" w:rsidP="00AF3A40">
      <w:pPr>
        <w:rPr>
          <w:lang w:val="en-GB"/>
        </w:rPr>
      </w:pPr>
      <w:r>
        <w:rPr>
          <w:lang w:val="en-GB"/>
        </w:rPr>
        <w:t xml:space="preserve">We provide an </w:t>
      </w:r>
      <w:r w:rsidR="00795C9D">
        <w:rPr>
          <w:lang w:val="en-GB"/>
        </w:rPr>
        <w:t>open-source</w:t>
      </w:r>
      <w:r>
        <w:rPr>
          <w:lang w:val="en-GB"/>
        </w:rPr>
        <w:t xml:space="preserve"> GUI tool to experiment </w:t>
      </w:r>
      <w:r w:rsidR="00350B3E">
        <w:rPr>
          <w:lang w:val="en-GB"/>
        </w:rPr>
        <w:t xml:space="preserve">and capture data </w:t>
      </w:r>
      <w:r>
        <w:rPr>
          <w:lang w:val="en-GB"/>
        </w:rPr>
        <w:t xml:space="preserve">with your </w:t>
      </w:r>
      <w:r w:rsidR="00350B3E">
        <w:rPr>
          <w:lang w:val="en-GB"/>
        </w:rPr>
        <w:t xml:space="preserve">stereo </w:t>
      </w:r>
      <w:r>
        <w:rPr>
          <w:lang w:val="en-GB"/>
        </w:rPr>
        <w:t xml:space="preserve">camera. The tool can be used to acquire images, perform stereo image </w:t>
      </w:r>
      <w:r w:rsidR="00DA07C1">
        <w:rPr>
          <w:lang w:val="en-GB"/>
        </w:rPr>
        <w:t>matching,</w:t>
      </w:r>
      <w:r>
        <w:rPr>
          <w:lang w:val="en-GB"/>
        </w:rPr>
        <w:t xml:space="preserve"> and view live 3D point clouds</w:t>
      </w:r>
      <w:r w:rsidR="00292438">
        <w:rPr>
          <w:lang w:val="en-GB"/>
        </w:rPr>
        <w:t>.</w:t>
      </w:r>
    </w:p>
    <w:p w14:paraId="4B3C785F" w14:textId="69CB8EEE" w:rsidR="00426ED6" w:rsidRDefault="00AF3A40" w:rsidP="00AF3A40">
      <w:pPr>
        <w:rPr>
          <w:lang w:val="en-GB"/>
        </w:rPr>
      </w:pPr>
      <w:r>
        <w:rPr>
          <w:lang w:val="en-GB"/>
        </w:rPr>
        <w:t xml:space="preserve">The software installer is provided on a USB stick, or may be downloaded from our </w:t>
      </w:r>
      <w:proofErr w:type="spellStart"/>
      <w:r>
        <w:rPr>
          <w:lang w:val="en-GB"/>
        </w:rPr>
        <w:t>Github</w:t>
      </w:r>
      <w:proofErr w:type="spellEnd"/>
      <w:r>
        <w:rPr>
          <w:lang w:val="en-GB"/>
        </w:rPr>
        <w:t xml:space="preserve"> repository </w:t>
      </w:r>
      <w:r w:rsidR="00B55F80">
        <w:rPr>
          <w:lang w:val="en-GB"/>
        </w:rPr>
        <w:t>(</w:t>
      </w:r>
      <w:hyperlink r:id="rId18" w:history="1">
        <w:r w:rsidR="006E2A29" w:rsidRPr="00B93969">
          <w:rPr>
            <w:rStyle w:val="Hyperlink"/>
          </w:rPr>
          <w:t>https://github.com/i3drobotics/stereo-vision-toolkit/releases</w:t>
        </w:r>
      </w:hyperlink>
      <w:r w:rsidR="006E2A29">
        <w:t xml:space="preserve"> </w:t>
      </w:r>
      <w:r w:rsidR="00B55F80">
        <w:rPr>
          <w:lang w:val="en-GB"/>
        </w:rPr>
        <w:t xml:space="preserve">) </w:t>
      </w:r>
      <w:proofErr w:type="gramStart"/>
      <w:r>
        <w:rPr>
          <w:lang w:val="en-GB"/>
        </w:rPr>
        <w:t xml:space="preserve">either </w:t>
      </w:r>
      <w:r w:rsidR="007A72DC">
        <w:rPr>
          <w:lang w:val="en-GB"/>
        </w:rPr>
        <w:t>a</w:t>
      </w:r>
      <w:proofErr w:type="gramEnd"/>
      <w:r w:rsidR="007A72DC">
        <w:rPr>
          <w:lang w:val="en-GB"/>
        </w:rPr>
        <w:t xml:space="preserve"> windows installer from the releases section</w:t>
      </w:r>
      <w:r w:rsidR="002D5BA9">
        <w:rPr>
          <w:lang w:val="en-GB"/>
        </w:rPr>
        <w:t>.</w:t>
      </w:r>
    </w:p>
    <w:p w14:paraId="29B1E3BD" w14:textId="6A3808CE" w:rsidR="00AF3A40" w:rsidRDefault="00905C6C" w:rsidP="00AF3A40">
      <w:pPr>
        <w:pStyle w:val="Heading2"/>
        <w:rPr>
          <w:lang w:val="en-GB"/>
        </w:rPr>
      </w:pPr>
      <w:bookmarkStart w:id="103" w:name="_Ref44518918"/>
      <w:bookmarkStart w:id="104" w:name="_Ref44518921"/>
      <w:bookmarkStart w:id="105" w:name="_Toc70673548"/>
      <w:bookmarkStart w:id="106" w:name="_Toc70673738"/>
      <w:r>
        <w:rPr>
          <w:lang w:val="en-GB"/>
        </w:rPr>
        <w:t>Connecting to camera</w:t>
      </w:r>
      <w:bookmarkEnd w:id="103"/>
      <w:bookmarkEnd w:id="104"/>
      <w:bookmarkEnd w:id="105"/>
      <w:bookmarkEnd w:id="106"/>
    </w:p>
    <w:p w14:paraId="287A8861" w14:textId="49D2EF54" w:rsidR="00AF3A40" w:rsidRDefault="00AF3A40" w:rsidP="00AF3A40">
      <w:pPr>
        <w:rPr>
          <w:lang w:val="en-GB"/>
        </w:rPr>
      </w:pPr>
      <w:r>
        <w:rPr>
          <w:lang w:val="en-GB"/>
        </w:rPr>
        <w:t xml:space="preserve">First, make sure your </w:t>
      </w:r>
      <w:r w:rsidR="00905C6C">
        <w:rPr>
          <w:lang w:val="en-GB"/>
        </w:rPr>
        <w:t>stereo camera</w:t>
      </w:r>
      <w:r>
        <w:rPr>
          <w:lang w:val="en-GB"/>
        </w:rPr>
        <w:t xml:space="preserve"> is plugged</w:t>
      </w:r>
      <w:r w:rsidR="00905C6C">
        <w:rPr>
          <w:lang w:val="en-GB"/>
        </w:rPr>
        <w:t xml:space="preserve"> in. If using USB </w:t>
      </w:r>
      <w:r>
        <w:rPr>
          <w:lang w:val="en-GB"/>
        </w:rPr>
        <w:t>preferably USB3 to achieve the best framerate.</w:t>
      </w:r>
      <w:r w:rsidR="003117F6">
        <w:rPr>
          <w:lang w:val="en-GB"/>
        </w:rPr>
        <w:t xml:space="preserve"> Please note that there may be acquisition errors if connected to a USB 2.0 port.</w:t>
      </w:r>
      <w:r w:rsidR="00905C6C">
        <w:rPr>
          <w:lang w:val="en-GB"/>
        </w:rPr>
        <w:t xml:space="preserve"> If using </w:t>
      </w:r>
      <w:r w:rsidR="00111E26">
        <w:rPr>
          <w:lang w:val="en-GB"/>
        </w:rPr>
        <w:t>GigE,</w:t>
      </w:r>
      <w:r w:rsidR="00905C6C">
        <w:rPr>
          <w:lang w:val="en-GB"/>
        </w:rPr>
        <w:t xml:space="preserve"> then either connected </w:t>
      </w:r>
      <w:r w:rsidR="000F7F96">
        <w:rPr>
          <w:lang w:val="en-GB"/>
        </w:rPr>
        <w:t xml:space="preserve">to </w:t>
      </w:r>
      <w:r w:rsidR="00905C6C">
        <w:rPr>
          <w:lang w:val="en-GB"/>
        </w:rPr>
        <w:t xml:space="preserve">the machine running the software directly or into the same network. </w:t>
      </w:r>
    </w:p>
    <w:p w14:paraId="0C90E61D" w14:textId="3163D5C9" w:rsidR="00905C6C" w:rsidRDefault="008E7C7A" w:rsidP="00AF3A40">
      <w:pPr>
        <w:rPr>
          <w:lang w:val="en-GB"/>
        </w:rPr>
      </w:pPr>
      <w:r>
        <w:rPr>
          <w:noProof/>
          <w:lang w:val="en-GB"/>
        </w:rPr>
        <mc:AlternateContent>
          <mc:Choice Requires="wps">
            <w:drawing>
              <wp:anchor distT="0" distB="0" distL="114300" distR="114300" simplePos="0" relativeHeight="251674624" behindDoc="0" locked="0" layoutInCell="1" allowOverlap="1" wp14:anchorId="6496B745" wp14:editId="75E59992">
                <wp:simplePos x="0" y="0"/>
                <wp:positionH relativeFrom="column">
                  <wp:posOffset>1021080</wp:posOffset>
                </wp:positionH>
                <wp:positionV relativeFrom="paragraph">
                  <wp:posOffset>1257300</wp:posOffset>
                </wp:positionV>
                <wp:extent cx="1463040" cy="27432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463040" cy="2743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0FC3A36" w14:textId="6EDFCD9D" w:rsidR="00496D08" w:rsidRPr="008E7C7A" w:rsidRDefault="00496D08">
                            <w:pPr>
                              <w:rPr>
                                <w:color w:val="FFFFFF" w:themeColor="background1"/>
                              </w:rPr>
                            </w:pPr>
                            <w:r w:rsidRPr="008E7C7A">
                              <w:rPr>
                                <w:color w:val="FFFFFF" w:themeColor="background1"/>
                              </w:rPr>
                              <w:t>Refresh camera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96B745" id="_x0000_t202" coordsize="21600,21600" o:spt="202" path="m,l,21600r21600,l21600,xe">
                <v:stroke joinstyle="miter"/>
                <v:path gradientshapeok="t" o:connecttype="rect"/>
              </v:shapetype>
              <v:shape id="Text Box 25" o:spid="_x0000_s1026" type="#_x0000_t202" style="position:absolute;left:0;text-align:left;margin-left:80.4pt;margin-top:99pt;width:115.2pt;height:21.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" filled="f" stroked="f" strokeweight="1pt">
                <v:textbox>
                  <w:txbxContent>
                    <w:p w14:paraId="00FC3A36" w14:textId="6EDFCD9D" w:rsidR="00496D08" w:rsidRPr="008E7C7A" w:rsidRDefault="00496D08">
                      <w:pPr>
                        <w:rPr>
                          <w:color w:val="FFFFFF" w:themeColor="background1"/>
                        </w:rPr>
                      </w:pPr>
                      <w:r w:rsidRPr="008E7C7A">
                        <w:rPr>
                          <w:color w:val="FFFFFF" w:themeColor="background1"/>
                        </w:rPr>
                        <w:t>Refresh camera list</w:t>
                      </w:r>
                    </w:p>
                  </w:txbxContent>
                </v:textbox>
              </v:shape>
            </w:pict>
          </mc:Fallback>
        </mc:AlternateContent>
      </w:r>
      <w:r>
        <w:rPr>
          <w:noProof/>
          <w:lang w:val="en-GB"/>
        </w:rPr>
        <mc:AlternateContent>
          <mc:Choice Requires="wps">
            <w:drawing>
              <wp:anchor distT="0" distB="0" distL="114300" distR="114300" simplePos="0" relativeHeight="251676672" behindDoc="0" locked="0" layoutInCell="1" allowOverlap="1" wp14:anchorId="7BBC534C" wp14:editId="04416A8E">
                <wp:simplePos x="0" y="0"/>
                <wp:positionH relativeFrom="column">
                  <wp:posOffset>1021080</wp:posOffset>
                </wp:positionH>
                <wp:positionV relativeFrom="paragraph">
                  <wp:posOffset>1691640</wp:posOffset>
                </wp:positionV>
                <wp:extent cx="1463040" cy="27432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463040" cy="2743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C2A5DDD" w14:textId="40047671" w:rsidR="00496D08" w:rsidRPr="008E7C7A" w:rsidRDefault="00496D08" w:rsidP="008E7C7A">
                            <w:pPr>
                              <w:rPr>
                                <w:color w:val="FFFFFF" w:themeColor="background1"/>
                              </w:rPr>
                            </w:pPr>
                            <w:r>
                              <w:rPr>
                                <w:color w:val="FFFFFF" w:themeColor="background1"/>
                              </w:rPr>
                              <w:t>Camera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C534C" id="Text Box 26" o:spid="_x0000_s1027" type="#_x0000_t202" style="position:absolute;left:0;text-align:left;margin-left:80.4pt;margin-top:133.2pt;width:115.2pt;height:21.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" filled="f" stroked="f" strokeweight="1pt">
                <v:textbox>
                  <w:txbxContent>
                    <w:p w14:paraId="6C2A5DDD" w14:textId="40047671" w:rsidR="00496D08" w:rsidRPr="008E7C7A" w:rsidRDefault="00496D08" w:rsidP="008E7C7A">
                      <w:pPr>
                        <w:rPr>
                          <w:color w:val="FFFFFF" w:themeColor="background1"/>
                        </w:rPr>
                      </w:pPr>
                      <w:r>
                        <w:rPr>
                          <w:color w:val="FFFFFF" w:themeColor="background1"/>
                        </w:rPr>
                        <w:t>Camera list</w:t>
                      </w:r>
                    </w:p>
                  </w:txbxContent>
                </v:textbox>
              </v:shape>
            </w:pict>
          </mc:Fallback>
        </mc:AlternateContent>
      </w:r>
      <w:r>
        <w:rPr>
          <w:noProof/>
          <w:lang w:val="en-GB"/>
        </w:rPr>
        <mc:AlternateContent>
          <mc:Choice Requires="wps">
            <w:drawing>
              <wp:anchor distT="0" distB="0" distL="114300" distR="114300" simplePos="0" relativeHeight="251673600" behindDoc="0" locked="0" layoutInCell="1" allowOverlap="1" wp14:anchorId="6072CE8D" wp14:editId="5CA18E72">
                <wp:simplePos x="0" y="0"/>
                <wp:positionH relativeFrom="column">
                  <wp:posOffset>68580</wp:posOffset>
                </wp:positionH>
                <wp:positionV relativeFrom="paragraph">
                  <wp:posOffset>1318260</wp:posOffset>
                </wp:positionV>
                <wp:extent cx="998220" cy="160020"/>
                <wp:effectExtent l="0" t="0" r="11430" b="11430"/>
                <wp:wrapNone/>
                <wp:docPr id="24" name="Rectangle 24"/>
                <wp:cNvGraphicFramePr/>
                <a:graphic xmlns:a="http://schemas.openxmlformats.org/drawingml/2006/main">
                  <a:graphicData uri="http://schemas.microsoft.com/office/word/2010/wordprocessingShape">
                    <wps:wsp>
                      <wps:cNvSpPr/>
                      <wps:spPr>
                        <a:xfrm>
                          <a:off x="0" y="0"/>
                          <a:ext cx="998220" cy="160020"/>
                        </a:xfrm>
                        <a:prstGeom prst="rect">
                          <a:avLst/>
                        </a:prstGeom>
                        <a:noFill/>
                        <a:ln>
                          <a:solidFill>
                            <a:schemeClr val="bg1">
                              <a:lumMod val="9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68B7A" id="Rectangle 24" o:spid="_x0000_s1026" style="position:absolute;margin-left:5.4pt;margin-top:103.8pt;width:78.6pt;height:12.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" filled="f" strokecolor="#f2f2f2 [3052]" strokeweight="1pt"/>
            </w:pict>
          </mc:Fallback>
        </mc:AlternateContent>
      </w:r>
      <w:r>
        <w:rPr>
          <w:noProof/>
          <w:lang w:val="en-GB"/>
        </w:rPr>
        <mc:AlternateContent>
          <mc:Choice Requires="wps">
            <w:drawing>
              <wp:anchor distT="0" distB="0" distL="114300" distR="114300" simplePos="0" relativeHeight="251671552" behindDoc="0" locked="0" layoutInCell="1" allowOverlap="1" wp14:anchorId="648DC2AA" wp14:editId="3CE2827B">
                <wp:simplePos x="0" y="0"/>
                <wp:positionH relativeFrom="column">
                  <wp:posOffset>68580</wp:posOffset>
                </wp:positionH>
                <wp:positionV relativeFrom="paragraph">
                  <wp:posOffset>1592580</wp:posOffset>
                </wp:positionV>
                <wp:extent cx="998220" cy="899160"/>
                <wp:effectExtent l="0" t="0" r="11430" b="15240"/>
                <wp:wrapNone/>
                <wp:docPr id="23" name="Rectangle 23"/>
                <wp:cNvGraphicFramePr/>
                <a:graphic xmlns:a="http://schemas.openxmlformats.org/drawingml/2006/main">
                  <a:graphicData uri="http://schemas.microsoft.com/office/word/2010/wordprocessingShape">
                    <wps:wsp>
                      <wps:cNvSpPr/>
                      <wps:spPr>
                        <a:xfrm>
                          <a:off x="0" y="0"/>
                          <a:ext cx="998220" cy="899160"/>
                        </a:xfrm>
                        <a:prstGeom prst="rect">
                          <a:avLst/>
                        </a:prstGeom>
                        <a:noFill/>
                        <a:ln>
                          <a:solidFill>
                            <a:schemeClr val="bg1">
                              <a:lumMod val="9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1C080D" id="Rectangle 23" o:spid="_x0000_s1026" style="position:absolute;margin-left:5.4pt;margin-top:125.4pt;width:78.6pt;height:70.8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" filled="f" strokecolor="#f2f2f2 [3052]" strokeweight="1pt"/>
            </w:pict>
          </mc:Fallback>
        </mc:AlternateContent>
      </w:r>
      <w:r w:rsidR="00905C6C">
        <w:rPr>
          <w:lang w:val="en-GB"/>
        </w:rPr>
        <w:t>Open the software, you will be presented with an interface which is mostly disabled until a camera is connected. The image</w:t>
      </w:r>
      <w:r>
        <w:rPr>
          <w:lang w:val="en-GB"/>
        </w:rPr>
        <w:t xml:space="preserve"> below </w:t>
      </w:r>
      <w:r w:rsidR="00905C6C">
        <w:rPr>
          <w:lang w:val="en-GB"/>
        </w:rPr>
        <w:t xml:space="preserve">shows this view, on the left a list of cameras is shown. This will display all the camera currently available which will refresh every 5 seconds. You can manually refresh this list by pressing the ‘refresh list’ button. </w:t>
      </w:r>
    </w:p>
    <w:p w14:paraId="16DE19B8" w14:textId="2C714D4E" w:rsidR="008E7C7A" w:rsidRDefault="008E7C7A" w:rsidP="00AF3A40">
      <w:pPr>
        <w:rPr>
          <w:lang w:val="en-GB"/>
        </w:rPr>
      </w:pPr>
      <w:r>
        <w:rPr>
          <w:noProof/>
        </w:rPr>
        <w:drawing>
          <wp:anchor distT="0" distB="0" distL="114300" distR="114300" simplePos="0" relativeHeight="251670528" behindDoc="0" locked="0" layoutInCell="1" allowOverlap="1" wp14:anchorId="6B3794F6" wp14:editId="58B48512">
            <wp:simplePos x="0" y="0"/>
            <wp:positionH relativeFrom="column">
              <wp:posOffset>0</wp:posOffset>
            </wp:positionH>
            <wp:positionV relativeFrom="paragraph">
              <wp:posOffset>2540</wp:posOffset>
            </wp:positionV>
            <wp:extent cx="5731510" cy="3068955"/>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68955"/>
                    </a:xfrm>
                    <a:prstGeom prst="rect">
                      <a:avLst/>
                    </a:prstGeom>
                  </pic:spPr>
                </pic:pic>
              </a:graphicData>
            </a:graphic>
            <wp14:sizeRelH relativeFrom="page">
              <wp14:pctWidth>0</wp14:pctWidth>
            </wp14:sizeRelH>
            <wp14:sizeRelV relativeFrom="page">
              <wp14:pctHeight>0</wp14:pctHeight>
            </wp14:sizeRelV>
          </wp:anchor>
        </w:drawing>
      </w:r>
    </w:p>
    <w:p w14:paraId="265B94F6" w14:textId="2FAEBF51" w:rsidR="006901CA" w:rsidRDefault="0007623E" w:rsidP="00AF3A40">
      <w:pPr>
        <w:rPr>
          <w:lang w:val="en-GB"/>
        </w:rPr>
      </w:pPr>
      <w:r>
        <w:rPr>
          <w:lang w:val="en-GB"/>
        </w:rPr>
        <w:lastRenderedPageBreak/>
        <w:t xml:space="preserve">The interface will show you the type of camera which can be identified by the icon shown. Deimos and Phobos will be displayed as icons for quick and easy identification. Also provided is the serial number of the camera. This should be identifiable on your camera via a sticker attached to the device. </w:t>
      </w:r>
    </w:p>
    <w:p w14:paraId="0C9A7CE4" w14:textId="4C502BD4" w:rsidR="0007623E" w:rsidRDefault="008E7C7A" w:rsidP="00AF3A40">
      <w:pPr>
        <w:rPr>
          <w:lang w:val="en-GB"/>
        </w:rPr>
      </w:pPr>
      <w:r>
        <w:rPr>
          <w:noProof/>
          <w:lang w:val="en-GB"/>
        </w:rPr>
        <mc:AlternateContent>
          <mc:Choice Requires="wps">
            <w:drawing>
              <wp:anchor distT="0" distB="0" distL="114300" distR="114300" simplePos="0" relativeHeight="251687936" behindDoc="0" locked="0" layoutInCell="1" allowOverlap="1" wp14:anchorId="7FB43699" wp14:editId="2061DBF5">
                <wp:simplePos x="0" y="0"/>
                <wp:positionH relativeFrom="column">
                  <wp:posOffset>4206240</wp:posOffset>
                </wp:positionH>
                <wp:positionV relativeFrom="paragraph">
                  <wp:posOffset>214630</wp:posOffset>
                </wp:positionV>
                <wp:extent cx="1356360" cy="27432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356360" cy="2743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24AC7FD" w14:textId="16145ABE" w:rsidR="00496D08" w:rsidRPr="008E7C7A" w:rsidRDefault="00496D08" w:rsidP="008E7C7A">
                            <w:r>
                              <w:t>Connect to 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43699" id="Text Box 34" o:spid="_x0000_s1028" type="#_x0000_t202" style="position:absolute;left:0;text-align:left;margin-left:331.2pt;margin-top:16.9pt;width:106.8pt;height:21.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" filled="f" stroked="f" strokeweight="1pt">
                <v:textbox>
                  <w:txbxContent>
                    <w:p w14:paraId="524AC7FD" w14:textId="16145ABE" w:rsidR="00496D08" w:rsidRPr="008E7C7A" w:rsidRDefault="00496D08" w:rsidP="008E7C7A">
                      <w:r>
                        <w:t>Connect to camera</w:t>
                      </w:r>
                    </w:p>
                  </w:txbxContent>
                </v:textbox>
              </v:shape>
            </w:pict>
          </mc:Fallback>
        </mc:AlternateContent>
      </w:r>
      <w:r>
        <w:rPr>
          <w:noProof/>
          <w:lang w:val="en-GB"/>
        </w:rPr>
        <mc:AlternateContent>
          <mc:Choice Requires="wps">
            <w:drawing>
              <wp:anchor distT="0" distB="0" distL="114300" distR="114300" simplePos="0" relativeHeight="251679744" behindDoc="0" locked="0" layoutInCell="1" allowOverlap="1" wp14:anchorId="6906E11D" wp14:editId="6540065E">
                <wp:simplePos x="0" y="0"/>
                <wp:positionH relativeFrom="column">
                  <wp:posOffset>1478280</wp:posOffset>
                </wp:positionH>
                <wp:positionV relativeFrom="paragraph">
                  <wp:posOffset>123190</wp:posOffset>
                </wp:positionV>
                <wp:extent cx="1082040" cy="411480"/>
                <wp:effectExtent l="0" t="0" r="22860" b="26670"/>
                <wp:wrapNone/>
                <wp:docPr id="30" name="Rectangle 30"/>
                <wp:cNvGraphicFramePr/>
                <a:graphic xmlns:a="http://schemas.openxmlformats.org/drawingml/2006/main">
                  <a:graphicData uri="http://schemas.microsoft.com/office/word/2010/wordprocessingShape">
                    <wps:wsp>
                      <wps:cNvSpPr/>
                      <wps:spPr>
                        <a:xfrm>
                          <a:off x="0" y="0"/>
                          <a:ext cx="1082040" cy="411480"/>
                        </a:xfrm>
                        <a:prstGeom prst="rect">
                          <a:avLst/>
                        </a:prstGeom>
                        <a:noFill/>
                        <a:ln>
                          <a:solidFill>
                            <a:schemeClr val="bg1">
                              <a:lumMod val="9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8C21C" id="Rectangle 30" o:spid="_x0000_s1026" style="position:absolute;margin-left:116.4pt;margin-top:9.7pt;width:85.2pt;height:3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" filled="f" strokecolor="#f2f2f2 [3052]" strokeweight="1pt"/>
            </w:pict>
          </mc:Fallback>
        </mc:AlternateContent>
      </w:r>
      <w:r>
        <w:rPr>
          <w:noProof/>
          <w:lang w:val="en-GB"/>
        </w:rPr>
        <mc:AlternateContent>
          <mc:Choice Requires="wps">
            <w:drawing>
              <wp:anchor distT="0" distB="0" distL="114300" distR="114300" simplePos="0" relativeHeight="251683840" behindDoc="0" locked="0" layoutInCell="1" allowOverlap="1" wp14:anchorId="29E3D5B8" wp14:editId="64411F1C">
                <wp:simplePos x="0" y="0"/>
                <wp:positionH relativeFrom="column">
                  <wp:posOffset>2583180</wp:posOffset>
                </wp:positionH>
                <wp:positionV relativeFrom="paragraph">
                  <wp:posOffset>214630</wp:posOffset>
                </wp:positionV>
                <wp:extent cx="1021080" cy="266700"/>
                <wp:effectExtent l="0" t="0" r="26670" b="19050"/>
                <wp:wrapNone/>
                <wp:docPr id="32" name="Rectangle 32"/>
                <wp:cNvGraphicFramePr/>
                <a:graphic xmlns:a="http://schemas.openxmlformats.org/drawingml/2006/main">
                  <a:graphicData uri="http://schemas.microsoft.com/office/word/2010/wordprocessingShape">
                    <wps:wsp>
                      <wps:cNvSpPr/>
                      <wps:spPr>
                        <a:xfrm>
                          <a:off x="0" y="0"/>
                          <a:ext cx="1021080" cy="266700"/>
                        </a:xfrm>
                        <a:prstGeom prst="rect">
                          <a:avLst/>
                        </a:prstGeom>
                        <a:noFill/>
                        <a:ln>
                          <a:solidFill>
                            <a:schemeClr val="bg1">
                              <a:lumMod val="9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145EC" id="Rectangle 32" o:spid="_x0000_s1026" style="position:absolute;margin-left:203.4pt;margin-top:16.9pt;width:80.4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" filled="f" strokecolor="#f2f2f2 [3052]" strokeweight="1pt"/>
            </w:pict>
          </mc:Fallback>
        </mc:AlternateContent>
      </w:r>
      <w:r>
        <w:rPr>
          <w:noProof/>
          <w:lang w:val="en-GB"/>
        </w:rPr>
        <mc:AlternateContent>
          <mc:Choice Requires="wps">
            <w:drawing>
              <wp:anchor distT="0" distB="0" distL="114300" distR="114300" simplePos="0" relativeHeight="251689984" behindDoc="0" locked="0" layoutInCell="1" allowOverlap="1" wp14:anchorId="4DEC7DFF" wp14:editId="315362A5">
                <wp:simplePos x="0" y="0"/>
                <wp:positionH relativeFrom="column">
                  <wp:posOffset>3634740</wp:posOffset>
                </wp:positionH>
                <wp:positionV relativeFrom="paragraph">
                  <wp:posOffset>168910</wp:posOffset>
                </wp:positionV>
                <wp:extent cx="624840" cy="365760"/>
                <wp:effectExtent l="0" t="0" r="22860" b="15240"/>
                <wp:wrapNone/>
                <wp:docPr id="35" name="Rectangle 35"/>
                <wp:cNvGraphicFramePr/>
                <a:graphic xmlns:a="http://schemas.openxmlformats.org/drawingml/2006/main">
                  <a:graphicData uri="http://schemas.microsoft.com/office/word/2010/wordprocessingShape">
                    <wps:wsp>
                      <wps:cNvSpPr/>
                      <wps:spPr>
                        <a:xfrm>
                          <a:off x="0" y="0"/>
                          <a:ext cx="624840" cy="365760"/>
                        </a:xfrm>
                        <a:prstGeom prst="rect">
                          <a:avLst/>
                        </a:prstGeom>
                        <a:noFill/>
                        <a:ln>
                          <a:solidFill>
                            <a:schemeClr val="bg1">
                              <a:lumMod val="9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55200" id="Rectangle 35" o:spid="_x0000_s1026" style="position:absolute;margin-left:286.2pt;margin-top:13.3pt;width:49.2pt;height:28.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" filled="f" strokecolor="#f2f2f2 [3052]" strokeweight="1pt"/>
            </w:pict>
          </mc:Fallback>
        </mc:AlternateContent>
      </w:r>
      <w:r>
        <w:rPr>
          <w:noProof/>
        </w:rPr>
        <w:drawing>
          <wp:anchor distT="0" distB="0" distL="114300" distR="114300" simplePos="0" relativeHeight="251677696" behindDoc="0" locked="0" layoutInCell="1" allowOverlap="1" wp14:anchorId="71154163" wp14:editId="66FC15E0">
            <wp:simplePos x="0" y="0"/>
            <wp:positionH relativeFrom="margin">
              <wp:align>center</wp:align>
            </wp:positionH>
            <wp:positionV relativeFrom="paragraph">
              <wp:posOffset>8890</wp:posOffset>
            </wp:positionV>
            <wp:extent cx="2847975" cy="62865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47975" cy="628650"/>
                    </a:xfrm>
                    <a:prstGeom prst="rect">
                      <a:avLst/>
                    </a:prstGeom>
                  </pic:spPr>
                </pic:pic>
              </a:graphicData>
            </a:graphic>
            <wp14:sizeRelH relativeFrom="page">
              <wp14:pctWidth>0</wp14:pctWidth>
            </wp14:sizeRelH>
            <wp14:sizeRelV relativeFrom="page">
              <wp14:pctHeight>0</wp14:pctHeight>
            </wp14:sizeRelV>
          </wp:anchor>
        </w:drawing>
      </w:r>
    </w:p>
    <w:p w14:paraId="03DB2227" w14:textId="26890A01" w:rsidR="001921BF" w:rsidRDefault="001921BF" w:rsidP="00AF3A40">
      <w:pPr>
        <w:rPr>
          <w:lang w:val="en-GB"/>
        </w:rPr>
      </w:pPr>
    </w:p>
    <w:p w14:paraId="3FB27028" w14:textId="54CAE018" w:rsidR="001921BF" w:rsidRDefault="008E7C7A" w:rsidP="00AF3A40">
      <w:pPr>
        <w:rPr>
          <w:lang w:val="en-GB"/>
        </w:rPr>
      </w:pPr>
      <w:r>
        <w:rPr>
          <w:noProof/>
          <w:lang w:val="en-GB"/>
        </w:rPr>
        <mc:AlternateContent>
          <mc:Choice Requires="wps">
            <w:drawing>
              <wp:anchor distT="0" distB="0" distL="114300" distR="114300" simplePos="0" relativeHeight="251685888" behindDoc="0" locked="0" layoutInCell="1" allowOverlap="1" wp14:anchorId="35B61EFB" wp14:editId="6FE02C95">
                <wp:simplePos x="0" y="0"/>
                <wp:positionH relativeFrom="column">
                  <wp:posOffset>2598420</wp:posOffset>
                </wp:positionH>
                <wp:positionV relativeFrom="paragraph">
                  <wp:posOffset>55880</wp:posOffset>
                </wp:positionV>
                <wp:extent cx="1104900" cy="27432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104900" cy="2743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2AC567" w14:textId="6B71CF9B" w:rsidR="00496D08" w:rsidRPr="008E7C7A" w:rsidRDefault="00496D08" w:rsidP="008E7C7A">
                            <w:r>
                              <w:t>Camera serial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61EFB" id="Text Box 33" o:spid="_x0000_s1029" type="#_x0000_t202" style="position:absolute;left:0;text-align:left;margin-left:204.6pt;margin-top:4.4pt;width:87pt;height:21.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" filled="f" stroked="f" strokeweight="1pt">
                <v:textbox>
                  <w:txbxContent>
                    <w:p w14:paraId="162AC567" w14:textId="6B71CF9B" w:rsidR="00496D08" w:rsidRPr="008E7C7A" w:rsidRDefault="00496D08" w:rsidP="008E7C7A">
                      <w:r>
                        <w:t>Camera serial</w:t>
                      </w:r>
                    </w:p>
                  </w:txbxContent>
                </v:textbox>
              </v:shape>
            </w:pict>
          </mc:Fallback>
        </mc:AlternateContent>
      </w:r>
      <w:r>
        <w:rPr>
          <w:noProof/>
          <w:lang w:val="en-GB"/>
        </w:rPr>
        <mc:AlternateContent>
          <mc:Choice Requires="wps">
            <w:drawing>
              <wp:anchor distT="0" distB="0" distL="114300" distR="114300" simplePos="0" relativeHeight="251681792" behindDoc="0" locked="0" layoutInCell="1" allowOverlap="1" wp14:anchorId="10C0E1E0" wp14:editId="061B33CA">
                <wp:simplePos x="0" y="0"/>
                <wp:positionH relativeFrom="column">
                  <wp:posOffset>1524000</wp:posOffset>
                </wp:positionH>
                <wp:positionV relativeFrom="paragraph">
                  <wp:posOffset>33020</wp:posOffset>
                </wp:positionV>
                <wp:extent cx="998220" cy="27432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998220" cy="2743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65DB8AD" w14:textId="0D5142D0" w:rsidR="00496D08" w:rsidRPr="008E7C7A" w:rsidRDefault="00496D08" w:rsidP="008E7C7A">
                            <w:r>
                              <w:t>Camera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0E1E0" id="Text Box 31" o:spid="_x0000_s1030" type="#_x0000_t202" style="position:absolute;left:0;text-align:left;margin-left:120pt;margin-top:2.6pt;width:78.6pt;height:21.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" filled="f" stroked="f" strokeweight="1pt">
                <v:textbox>
                  <w:txbxContent>
                    <w:p w14:paraId="565DB8AD" w14:textId="0D5142D0" w:rsidR="00496D08" w:rsidRPr="008E7C7A" w:rsidRDefault="00496D08" w:rsidP="008E7C7A">
                      <w:r>
                        <w:t>Camera type</w:t>
                      </w:r>
                    </w:p>
                  </w:txbxContent>
                </v:textbox>
              </v:shape>
            </w:pict>
          </mc:Fallback>
        </mc:AlternateContent>
      </w:r>
    </w:p>
    <w:p w14:paraId="66270CCD" w14:textId="3CFF75E3" w:rsidR="0007623E" w:rsidRDefault="00A94533" w:rsidP="00AF3A40">
      <w:pPr>
        <w:rPr>
          <w:lang w:val="en-GB"/>
        </w:rPr>
      </w:pPr>
      <w:r>
        <w:rPr>
          <w:noProof/>
          <w:lang w:val="en-GB"/>
        </w:rPr>
        <mc:AlternateContent>
          <mc:Choice Requires="wpg">
            <w:drawing>
              <wp:anchor distT="0" distB="0" distL="114300" distR="114300" simplePos="0" relativeHeight="251692032" behindDoc="0" locked="0" layoutInCell="1" allowOverlap="1" wp14:anchorId="504126F9" wp14:editId="5C9E6FF9">
                <wp:simplePos x="0" y="0"/>
                <wp:positionH relativeFrom="margin">
                  <wp:align>left</wp:align>
                </wp:positionH>
                <wp:positionV relativeFrom="paragraph">
                  <wp:posOffset>819785</wp:posOffset>
                </wp:positionV>
                <wp:extent cx="5731510" cy="3065780"/>
                <wp:effectExtent l="0" t="0" r="2540" b="1270"/>
                <wp:wrapSquare wrapText="bothSides"/>
                <wp:docPr id="45" name="Group 45"/>
                <wp:cNvGraphicFramePr/>
                <a:graphic xmlns:a="http://schemas.openxmlformats.org/drawingml/2006/main">
                  <a:graphicData uri="http://schemas.microsoft.com/office/word/2010/wordprocessingGroup">
                    <wpg:wgp>
                      <wpg:cNvGrpSpPr/>
                      <wpg:grpSpPr>
                        <a:xfrm>
                          <a:off x="0" y="0"/>
                          <a:ext cx="5731510" cy="3065780"/>
                          <a:chOff x="0" y="0"/>
                          <a:chExt cx="5731510" cy="3065780"/>
                        </a:xfrm>
                      </wpg:grpSpPr>
                      <pic:pic xmlns:pic="http://schemas.openxmlformats.org/drawingml/2006/picture">
                        <pic:nvPicPr>
                          <pic:cNvPr id="43" name="Picture 4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pic:pic xmlns:pic="http://schemas.openxmlformats.org/drawingml/2006/picture">
                        <pic:nvPicPr>
                          <pic:cNvPr id="206" name="Picture 206"/>
                          <pic:cNvPicPr>
                            <a:picLocks noChangeAspect="1"/>
                          </pic:cNvPicPr>
                        </pic:nvPicPr>
                        <pic:blipFill rotWithShape="1">
                          <a:blip r:embed="rId22" cstate="print">
                            <a:extLst>
                              <a:ext uri="{28A0092B-C50C-407E-A947-70E740481C1C}">
                                <a14:useLocalDpi xmlns:a14="http://schemas.microsoft.com/office/drawing/2010/main" val="0"/>
                              </a:ext>
                            </a:extLst>
                          </a:blip>
                          <a:srcRect l="2505" t="18941" r="49946" b="13265"/>
                          <a:stretch/>
                        </pic:blipFill>
                        <pic:spPr bwMode="auto">
                          <a:xfrm>
                            <a:off x="1173480" y="502920"/>
                            <a:ext cx="2237105"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22" cstate="print">
                            <a:extLst>
                              <a:ext uri="{28A0092B-C50C-407E-A947-70E740481C1C}">
                                <a14:useLocalDpi xmlns:a14="http://schemas.microsoft.com/office/drawing/2010/main" val="0"/>
                              </a:ext>
                            </a:extLst>
                          </a:blip>
                          <a:srcRect l="50274" t="23849" r="2337" b="13928"/>
                          <a:stretch/>
                        </pic:blipFill>
                        <pic:spPr bwMode="auto">
                          <a:xfrm>
                            <a:off x="3413760" y="640080"/>
                            <a:ext cx="2229485" cy="18999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FD722C8" id="Group 45" o:spid="_x0000_s1026" style="position:absolute;margin-left:0;margin-top:64.55pt;width:451.3pt;height:241.4pt;z-index:251692032;mso-position-horizontal:left;mso-position-horizontal-relative:margin" coordsize="57315,30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27" type="#_x0000_t75" style="position:absolute;width:57315;height:3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">
                  <v:imagedata r:id="rId23" o:title=""/>
                </v:shape>
                <v:shape id="Picture 206" o:spid="_x0000_s1028" type="#_x0000_t75" style="position:absolute;left:11734;top:5029;width:22371;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">
                  <v:imagedata r:id="rId24" o:title="" croptop="12413f" cropbottom="8693f" cropleft="1642f" cropright="32733f"/>
                </v:shape>
                <v:shape id="Picture 44" o:spid="_x0000_s1029" type="#_x0000_t75" style="position:absolute;left:34137;top:6400;width:22295;height:1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">
                  <v:imagedata r:id="rId24" o:title="" croptop="15630f" cropbottom="9128f" cropleft="32948f" cropright="1532f"/>
                </v:shape>
                <w10:wrap type="square" anchorx="margin"/>
              </v:group>
            </w:pict>
          </mc:Fallback>
        </mc:AlternateContent>
      </w:r>
      <w:r w:rsidR="0007623E">
        <w:rPr>
          <w:lang w:val="en-GB"/>
        </w:rPr>
        <w:t xml:space="preserve">Connect your chosen camera in the list by clicking on the green ‘connect’ button. This will connect and initialise the stereo camera after a few seconds. Once connected the connect button will change red and read ‘disconnect’. </w:t>
      </w:r>
      <w:r w:rsidR="008D59CE">
        <w:rPr>
          <w:lang w:val="en-GB"/>
        </w:rPr>
        <w:t xml:space="preserve">The camera will automatically start capturing and display the left and right images to the interface. </w:t>
      </w:r>
    </w:p>
    <w:p w14:paraId="4341C3A2" w14:textId="4C9ABF5B" w:rsidR="001921BF" w:rsidRDefault="001921BF" w:rsidP="00AF3A40">
      <w:pPr>
        <w:rPr>
          <w:lang w:val="en-GB"/>
        </w:rPr>
      </w:pPr>
      <w:r>
        <w:rPr>
          <w:lang w:val="en-GB"/>
        </w:rPr>
        <w:t xml:space="preserve">Now the camera is connected all the features of the Stereo Vision Toolkit are available to you. </w:t>
      </w:r>
    </w:p>
    <w:p w14:paraId="67ABDEB2" w14:textId="414147D9" w:rsidR="00543D8E" w:rsidRDefault="00543D8E" w:rsidP="00AF3A40">
      <w:pPr>
        <w:rPr>
          <w:lang w:val="en-GB"/>
        </w:rPr>
      </w:pPr>
    </w:p>
    <w:p w14:paraId="006E2D92" w14:textId="7D26C200" w:rsidR="00543D8E" w:rsidRDefault="00543D8E" w:rsidP="00AF3A40">
      <w:pPr>
        <w:rPr>
          <w:lang w:val="en-GB"/>
        </w:rPr>
      </w:pPr>
    </w:p>
    <w:p w14:paraId="52ED836B" w14:textId="175C9B7D" w:rsidR="00543D8E" w:rsidRDefault="00543D8E" w:rsidP="00AF3A40">
      <w:pPr>
        <w:rPr>
          <w:lang w:val="en-GB"/>
        </w:rPr>
      </w:pPr>
    </w:p>
    <w:p w14:paraId="56C5D9C2" w14:textId="7560D489" w:rsidR="00543D8E" w:rsidRDefault="00543D8E" w:rsidP="00AF3A40">
      <w:pPr>
        <w:rPr>
          <w:lang w:val="en-GB"/>
        </w:rPr>
      </w:pPr>
    </w:p>
    <w:p w14:paraId="1EC67F29" w14:textId="63A9ECCA" w:rsidR="00543D8E" w:rsidRDefault="00543D8E" w:rsidP="00AF3A40">
      <w:pPr>
        <w:rPr>
          <w:lang w:val="en-GB"/>
        </w:rPr>
      </w:pPr>
    </w:p>
    <w:p w14:paraId="08EDE7E3" w14:textId="5F72FDFB" w:rsidR="00543D8E" w:rsidRDefault="00543D8E" w:rsidP="00AF3A40">
      <w:pPr>
        <w:rPr>
          <w:lang w:val="en-GB"/>
        </w:rPr>
      </w:pPr>
    </w:p>
    <w:p w14:paraId="598664AB" w14:textId="4A3F384A" w:rsidR="00543D8E" w:rsidRDefault="00543D8E" w:rsidP="00AF3A40">
      <w:pPr>
        <w:rPr>
          <w:lang w:val="en-GB"/>
        </w:rPr>
      </w:pPr>
    </w:p>
    <w:p w14:paraId="765F4679" w14:textId="5063C921" w:rsidR="00543D8E" w:rsidRDefault="00543D8E" w:rsidP="00AF3A40">
      <w:pPr>
        <w:rPr>
          <w:lang w:val="en-GB"/>
        </w:rPr>
      </w:pPr>
    </w:p>
    <w:p w14:paraId="1F27DFAA" w14:textId="28DBF7E4" w:rsidR="00543D8E" w:rsidRDefault="00543D8E" w:rsidP="00AF3A40">
      <w:pPr>
        <w:rPr>
          <w:lang w:val="en-GB"/>
        </w:rPr>
      </w:pPr>
    </w:p>
    <w:p w14:paraId="19C1AAFD" w14:textId="245E19FA" w:rsidR="00543D8E" w:rsidRDefault="00543D8E" w:rsidP="00AF3A40">
      <w:pPr>
        <w:rPr>
          <w:lang w:val="en-GB"/>
        </w:rPr>
      </w:pPr>
    </w:p>
    <w:p w14:paraId="49176476" w14:textId="0C943CA9" w:rsidR="00543D8E" w:rsidRDefault="00543D8E" w:rsidP="00AF3A40">
      <w:pPr>
        <w:rPr>
          <w:lang w:val="en-GB"/>
        </w:rPr>
      </w:pPr>
    </w:p>
    <w:p w14:paraId="06B50BF1" w14:textId="4050F4E4" w:rsidR="00543D8E" w:rsidRDefault="00543D8E" w:rsidP="00AF3A40">
      <w:pPr>
        <w:rPr>
          <w:lang w:val="en-GB"/>
        </w:rPr>
      </w:pPr>
    </w:p>
    <w:p w14:paraId="7CCFB600" w14:textId="77777777" w:rsidR="00543D8E" w:rsidRDefault="00543D8E" w:rsidP="00AF3A40">
      <w:pPr>
        <w:rPr>
          <w:lang w:val="en-GB"/>
        </w:rPr>
      </w:pPr>
    </w:p>
    <w:p w14:paraId="79454D81" w14:textId="7EE05856" w:rsidR="001921BF" w:rsidRDefault="001921BF" w:rsidP="001921BF">
      <w:pPr>
        <w:pStyle w:val="Heading2"/>
        <w:rPr>
          <w:lang w:val="en-GB"/>
        </w:rPr>
      </w:pPr>
      <w:bookmarkStart w:id="107" w:name="_Toc70673549"/>
      <w:bookmarkStart w:id="108" w:name="_Toc70673739"/>
      <w:r>
        <w:rPr>
          <w:lang w:val="en-GB"/>
        </w:rPr>
        <w:t>Exploring the interface</w:t>
      </w:r>
      <w:bookmarkEnd w:id="107"/>
      <w:bookmarkEnd w:id="108"/>
    </w:p>
    <w:p w14:paraId="47560048" w14:textId="4FF3C031" w:rsidR="009E3A77" w:rsidRDefault="009E3A77" w:rsidP="00AF3A40">
      <w:pPr>
        <w:rPr>
          <w:lang w:val="en-GB"/>
        </w:rPr>
      </w:pPr>
      <w:r>
        <w:rPr>
          <w:lang w:val="en-GB"/>
        </w:rPr>
        <w:t>The different features of the toolkit are arranged by tab. The first tab shows the stream from each camera. You can check the frame rate in the status bar at the bottom</w:t>
      </w:r>
      <w:r w:rsidR="001921BF">
        <w:rPr>
          <w:lang w:val="en-GB"/>
        </w:rPr>
        <w:t>.</w:t>
      </w:r>
      <w:r>
        <w:rPr>
          <w:lang w:val="en-GB"/>
        </w:rPr>
        <w:t xml:space="preserve"> Also</w:t>
      </w:r>
      <w:r w:rsidR="006451CE">
        <w:rPr>
          <w:lang w:val="en-GB"/>
        </w:rPr>
        <w:t>,</w:t>
      </w:r>
      <w:r>
        <w:rPr>
          <w:lang w:val="en-GB"/>
        </w:rPr>
        <w:t xml:space="preserve"> in the status bar, you can see the frame count</w:t>
      </w:r>
      <w:r w:rsidR="00FA3521">
        <w:rPr>
          <w:rStyle w:val="FootnoteReference"/>
          <w:lang w:val="en-GB"/>
        </w:rPr>
        <w:footnoteReference w:id="1"/>
      </w:r>
      <w:r w:rsidR="00FA3521">
        <w:rPr>
          <w:lang w:val="en-GB"/>
        </w:rPr>
        <w:t xml:space="preserve"> </w:t>
      </w:r>
      <w:r>
        <w:rPr>
          <w:lang w:val="en-GB"/>
        </w:rPr>
        <w:t>and the current output directory.</w:t>
      </w:r>
    </w:p>
    <w:p w14:paraId="76CBD06F" w14:textId="059B6695" w:rsidR="00B3064F" w:rsidRDefault="009E3A77" w:rsidP="00AF3A40">
      <w:pPr>
        <w:rPr>
          <w:lang w:val="en-GB"/>
        </w:rPr>
      </w:pPr>
      <w:r>
        <w:rPr>
          <w:lang w:val="en-GB"/>
        </w:rPr>
        <w:t>The toolbar provides you with the following options:</w:t>
      </w:r>
    </w:p>
    <w:tbl>
      <w:tblPr>
        <w:tblStyle w:val="GridTable4-Accent3"/>
        <w:tblW w:w="0" w:type="auto"/>
        <w:tblLook w:val="04A0" w:firstRow="1" w:lastRow="0" w:firstColumn="1" w:lastColumn="0" w:noHBand="0" w:noVBand="1"/>
      </w:tblPr>
      <w:tblGrid>
        <w:gridCol w:w="2557"/>
        <w:gridCol w:w="1473"/>
        <w:gridCol w:w="2881"/>
      </w:tblGrid>
      <w:tr w:rsidR="009E3A77" w14:paraId="62561A51" w14:textId="77777777" w:rsidTr="0019483B">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557" w:type="dxa"/>
          </w:tcPr>
          <w:p w14:paraId="04082485" w14:textId="77777777" w:rsidR="009E3A77" w:rsidRDefault="009E3A77" w:rsidP="00642F64">
            <w:pPr>
              <w:rPr>
                <w:rFonts w:eastAsiaTheme="majorEastAsia"/>
              </w:rPr>
            </w:pPr>
            <w:r>
              <w:rPr>
                <w:rFonts w:eastAsiaTheme="majorEastAsia"/>
              </w:rPr>
              <w:t>Command</w:t>
            </w:r>
          </w:p>
        </w:tc>
        <w:tc>
          <w:tcPr>
            <w:tcW w:w="1473" w:type="dxa"/>
          </w:tcPr>
          <w:p w14:paraId="476DAEE6" w14:textId="77777777" w:rsidR="009E3A77" w:rsidRDefault="009E3A77" w:rsidP="00642F64">
            <w:pPr>
              <w:cnfStyle w:val="100000000000" w:firstRow="1" w:lastRow="0" w:firstColumn="0" w:lastColumn="0" w:oddVBand="0" w:evenVBand="0" w:oddHBand="0" w:evenHBand="0" w:firstRowFirstColumn="0" w:firstRowLastColumn="0" w:lastRowFirstColumn="0" w:lastRowLastColumn="0"/>
              <w:rPr>
                <w:rFonts w:eastAsiaTheme="majorEastAsia"/>
              </w:rPr>
            </w:pPr>
            <w:r>
              <w:rPr>
                <w:rFonts w:eastAsiaTheme="majorEastAsia"/>
              </w:rPr>
              <w:t>Button</w:t>
            </w:r>
          </w:p>
        </w:tc>
        <w:tc>
          <w:tcPr>
            <w:tcW w:w="2881" w:type="dxa"/>
          </w:tcPr>
          <w:p w14:paraId="55DB8A51" w14:textId="77777777" w:rsidR="009E3A77" w:rsidRDefault="009E3A77" w:rsidP="00642F64">
            <w:pPr>
              <w:cnfStyle w:val="100000000000" w:firstRow="1" w:lastRow="0" w:firstColumn="0" w:lastColumn="0" w:oddVBand="0" w:evenVBand="0" w:oddHBand="0" w:evenHBand="0" w:firstRowFirstColumn="0" w:firstRowLastColumn="0" w:lastRowFirstColumn="0" w:lastRowLastColumn="0"/>
              <w:rPr>
                <w:rFonts w:eastAsiaTheme="majorEastAsia"/>
              </w:rPr>
            </w:pPr>
            <w:r>
              <w:rPr>
                <w:rFonts w:eastAsiaTheme="majorEastAsia"/>
              </w:rPr>
              <w:t>Description</w:t>
            </w:r>
          </w:p>
        </w:tc>
      </w:tr>
      <w:tr w:rsidR="009E3A77" w14:paraId="4440AADC" w14:textId="77777777" w:rsidTr="0019483B">
        <w:trPr>
          <w:cnfStyle w:val="000000100000" w:firstRow="0" w:lastRow="0" w:firstColumn="0" w:lastColumn="0" w:oddVBand="0" w:evenVBand="0" w:oddHBand="1" w:evenHBand="0" w:firstRowFirstColumn="0" w:firstRowLastColumn="0" w:lastRowFirstColumn="0" w:lastRowLastColumn="0"/>
          <w:trHeight w:val="929"/>
        </w:trPr>
        <w:tc>
          <w:tcPr>
            <w:cnfStyle w:val="001000000000" w:firstRow="0" w:lastRow="0" w:firstColumn="1" w:lastColumn="0" w:oddVBand="0" w:evenVBand="0" w:oddHBand="0" w:evenHBand="0" w:firstRowFirstColumn="0" w:firstRowLastColumn="0" w:lastRowFirstColumn="0" w:lastRowLastColumn="0"/>
            <w:tcW w:w="2557" w:type="dxa"/>
          </w:tcPr>
          <w:p w14:paraId="1C3C8DEA" w14:textId="77777777" w:rsidR="009E3A77" w:rsidRDefault="009E3A77" w:rsidP="00642F64">
            <w:pPr>
              <w:rPr>
                <w:rFonts w:eastAsiaTheme="majorEastAsia"/>
              </w:rPr>
            </w:pPr>
            <w:r>
              <w:rPr>
                <w:rFonts w:eastAsiaTheme="majorEastAsia"/>
              </w:rPr>
              <w:t>Play/Pause</w:t>
            </w:r>
          </w:p>
        </w:tc>
        <w:tc>
          <w:tcPr>
            <w:tcW w:w="1473" w:type="dxa"/>
          </w:tcPr>
          <w:p w14:paraId="5A1D007B" w14:textId="77777777" w:rsidR="009E3A77" w:rsidRDefault="00B3064F" w:rsidP="00642F64">
            <w:pPr>
              <w:jc w:val="center"/>
              <w:cnfStyle w:val="000000100000" w:firstRow="0" w:lastRow="0" w:firstColumn="0" w:lastColumn="0" w:oddVBand="0" w:evenVBand="0" w:oddHBand="1" w:evenHBand="0" w:firstRowFirstColumn="0" w:firstRowLastColumn="0" w:lastRowFirstColumn="0" w:lastRowLastColumn="0"/>
              <w:rPr>
                <w:noProof/>
                <w:lang w:val="en-GB"/>
              </w:rPr>
            </w:pPr>
            <w:r>
              <w:rPr>
                <w:noProof/>
              </w:rPr>
              <w:drawing>
                <wp:inline distT="0" distB="0" distL="0" distR="0" wp14:anchorId="1BAD197A" wp14:editId="453A8803">
                  <wp:extent cx="540000" cy="5031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81217"/>
                          <a:stretch/>
                        </pic:blipFill>
                        <pic:spPr bwMode="auto">
                          <a:xfrm>
                            <a:off x="0" y="0"/>
                            <a:ext cx="540000" cy="503124"/>
                          </a:xfrm>
                          <a:prstGeom prst="rect">
                            <a:avLst/>
                          </a:prstGeom>
                          <a:ln>
                            <a:noFill/>
                          </a:ln>
                          <a:extLst>
                            <a:ext uri="{53640926-AAD7-44D8-BBD7-CCE9431645EC}">
                              <a14:shadowObscured xmlns:a14="http://schemas.microsoft.com/office/drawing/2010/main"/>
                            </a:ext>
                          </a:extLst>
                        </pic:spPr>
                      </pic:pic>
                    </a:graphicData>
                  </a:graphic>
                </wp:inline>
              </w:drawing>
            </w:r>
          </w:p>
        </w:tc>
        <w:tc>
          <w:tcPr>
            <w:tcW w:w="2881" w:type="dxa"/>
          </w:tcPr>
          <w:p w14:paraId="25A84A8C" w14:textId="77777777" w:rsidR="009E3A77" w:rsidRDefault="009E3A77" w:rsidP="00642F64">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Start or stop the camera image stream</w:t>
            </w:r>
          </w:p>
        </w:tc>
      </w:tr>
      <w:tr w:rsidR="009E3A77" w14:paraId="43496F7B" w14:textId="77777777" w:rsidTr="0019483B">
        <w:trPr>
          <w:trHeight w:val="1015"/>
        </w:trPr>
        <w:tc>
          <w:tcPr>
            <w:cnfStyle w:val="001000000000" w:firstRow="0" w:lastRow="0" w:firstColumn="1" w:lastColumn="0" w:oddVBand="0" w:evenVBand="0" w:oddHBand="0" w:evenHBand="0" w:firstRowFirstColumn="0" w:firstRowLastColumn="0" w:lastRowFirstColumn="0" w:lastRowLastColumn="0"/>
            <w:tcW w:w="2557" w:type="dxa"/>
          </w:tcPr>
          <w:p w14:paraId="7FE79721" w14:textId="77777777" w:rsidR="009E3A77" w:rsidRDefault="009E3A77" w:rsidP="00642F64">
            <w:pPr>
              <w:rPr>
                <w:rFonts w:eastAsiaTheme="majorEastAsia"/>
              </w:rPr>
            </w:pPr>
            <w:r>
              <w:rPr>
                <w:rFonts w:eastAsiaTheme="majorEastAsia"/>
              </w:rPr>
              <w:t>Save</w:t>
            </w:r>
          </w:p>
        </w:tc>
        <w:tc>
          <w:tcPr>
            <w:tcW w:w="1473" w:type="dxa"/>
          </w:tcPr>
          <w:p w14:paraId="729DCBB0" w14:textId="77777777" w:rsidR="009E3A77" w:rsidRDefault="00B3064F" w:rsidP="00642F64">
            <w:pPr>
              <w:jc w:val="center"/>
              <w:cnfStyle w:val="000000000000" w:firstRow="0" w:lastRow="0" w:firstColumn="0" w:lastColumn="0" w:oddVBand="0" w:evenVBand="0" w:oddHBand="0" w:evenHBand="0" w:firstRowFirstColumn="0" w:firstRowLastColumn="0" w:lastRowFirstColumn="0" w:lastRowLastColumn="0"/>
              <w:rPr>
                <w:noProof/>
                <w:lang w:val="en-GB"/>
              </w:rPr>
            </w:pPr>
            <w:r>
              <w:rPr>
                <w:noProof/>
              </w:rPr>
              <w:drawing>
                <wp:inline distT="0" distB="0" distL="0" distR="0" wp14:anchorId="4002E621" wp14:editId="7180ABC9">
                  <wp:extent cx="540000" cy="4593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590" r="61838"/>
                          <a:stretch/>
                        </pic:blipFill>
                        <pic:spPr bwMode="auto">
                          <a:xfrm>
                            <a:off x="0" y="0"/>
                            <a:ext cx="540000" cy="459347"/>
                          </a:xfrm>
                          <a:prstGeom prst="rect">
                            <a:avLst/>
                          </a:prstGeom>
                          <a:ln>
                            <a:noFill/>
                          </a:ln>
                          <a:extLst>
                            <a:ext uri="{53640926-AAD7-44D8-BBD7-CCE9431645EC}">
                              <a14:shadowObscured xmlns:a14="http://schemas.microsoft.com/office/drawing/2010/main"/>
                            </a:ext>
                          </a:extLst>
                        </pic:spPr>
                      </pic:pic>
                    </a:graphicData>
                  </a:graphic>
                </wp:inline>
              </w:drawing>
            </w:r>
            <w:r w:rsidR="009E3A77">
              <w:rPr>
                <w:noProof/>
                <w:lang w:val="en-GB"/>
              </w:rPr>
              <w:t xml:space="preserve"> </w:t>
            </w:r>
          </w:p>
        </w:tc>
        <w:tc>
          <w:tcPr>
            <w:tcW w:w="2881" w:type="dxa"/>
          </w:tcPr>
          <w:p w14:paraId="2A9C2523" w14:textId="77777777" w:rsidR="009E3A77" w:rsidRDefault="009E3A77" w:rsidP="00642F64">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Save the current frame to a user-specified folder</w:t>
            </w:r>
          </w:p>
        </w:tc>
      </w:tr>
      <w:tr w:rsidR="009E3A77" w14:paraId="6BD3D929" w14:textId="77777777" w:rsidTr="0019483B">
        <w:trPr>
          <w:cnfStyle w:val="000000100000" w:firstRow="0" w:lastRow="0" w:firstColumn="0" w:lastColumn="0" w:oddVBand="0" w:evenVBand="0" w:oddHBand="1"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2557" w:type="dxa"/>
          </w:tcPr>
          <w:p w14:paraId="73468B43" w14:textId="77777777" w:rsidR="009E3A77" w:rsidRDefault="009E3A77" w:rsidP="009E3A77">
            <w:pPr>
              <w:tabs>
                <w:tab w:val="right" w:pos="2531"/>
              </w:tabs>
              <w:rPr>
                <w:rFonts w:eastAsiaTheme="majorEastAsia"/>
              </w:rPr>
            </w:pPr>
            <w:r>
              <w:rPr>
                <w:rFonts w:eastAsiaTheme="majorEastAsia"/>
              </w:rPr>
              <w:t>Snapshot</w:t>
            </w:r>
            <w:r>
              <w:rPr>
                <w:rFonts w:eastAsiaTheme="majorEastAsia"/>
              </w:rPr>
              <w:tab/>
            </w:r>
          </w:p>
        </w:tc>
        <w:tc>
          <w:tcPr>
            <w:tcW w:w="1473" w:type="dxa"/>
          </w:tcPr>
          <w:p w14:paraId="7459716A" w14:textId="77777777" w:rsidR="009E3A77" w:rsidRDefault="00B3064F" w:rsidP="00642F64">
            <w:pPr>
              <w:jc w:val="center"/>
              <w:cnfStyle w:val="000000100000" w:firstRow="0" w:lastRow="0" w:firstColumn="0" w:lastColumn="0" w:oddVBand="0" w:evenVBand="0" w:oddHBand="1" w:evenHBand="0" w:firstRowFirstColumn="0" w:firstRowLastColumn="0" w:lastRowFirstColumn="0" w:lastRowLastColumn="0"/>
              <w:rPr>
                <w:rFonts w:eastAsiaTheme="majorEastAsia"/>
              </w:rPr>
            </w:pPr>
            <w:r>
              <w:rPr>
                <w:noProof/>
              </w:rPr>
              <w:drawing>
                <wp:inline distT="0" distB="0" distL="0" distR="0" wp14:anchorId="153E872A" wp14:editId="704B2FE8">
                  <wp:extent cx="540000" cy="4593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8162" r="41265"/>
                          <a:stretch/>
                        </pic:blipFill>
                        <pic:spPr bwMode="auto">
                          <a:xfrm>
                            <a:off x="0" y="0"/>
                            <a:ext cx="540000" cy="459337"/>
                          </a:xfrm>
                          <a:prstGeom prst="rect">
                            <a:avLst/>
                          </a:prstGeom>
                          <a:ln>
                            <a:noFill/>
                          </a:ln>
                          <a:extLst>
                            <a:ext uri="{53640926-AAD7-44D8-BBD7-CCE9431645EC}">
                              <a14:shadowObscured xmlns:a14="http://schemas.microsoft.com/office/drawing/2010/main"/>
                            </a:ext>
                          </a:extLst>
                        </pic:spPr>
                      </pic:pic>
                    </a:graphicData>
                  </a:graphic>
                </wp:inline>
              </w:drawing>
            </w:r>
          </w:p>
        </w:tc>
        <w:tc>
          <w:tcPr>
            <w:tcW w:w="2881" w:type="dxa"/>
          </w:tcPr>
          <w:p w14:paraId="2660D4E3" w14:textId="77777777" w:rsidR="009E3A77" w:rsidRDefault="009E3A77" w:rsidP="00642F64">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Grab a single frame and then pause </w:t>
            </w:r>
          </w:p>
        </w:tc>
      </w:tr>
      <w:tr w:rsidR="009E3A77" w14:paraId="0076CF5D" w14:textId="77777777" w:rsidTr="0019483B">
        <w:trPr>
          <w:trHeight w:val="893"/>
        </w:trPr>
        <w:tc>
          <w:tcPr>
            <w:cnfStyle w:val="001000000000" w:firstRow="0" w:lastRow="0" w:firstColumn="1" w:lastColumn="0" w:oddVBand="0" w:evenVBand="0" w:oddHBand="0" w:evenHBand="0" w:firstRowFirstColumn="0" w:firstRowLastColumn="0" w:lastRowFirstColumn="0" w:lastRowLastColumn="0"/>
            <w:tcW w:w="2557" w:type="dxa"/>
          </w:tcPr>
          <w:p w14:paraId="393EEBC9" w14:textId="77777777" w:rsidR="009E3A77" w:rsidRDefault="009E3A77" w:rsidP="00642F64">
            <w:pPr>
              <w:rPr>
                <w:rFonts w:eastAsiaTheme="majorEastAsia"/>
              </w:rPr>
            </w:pPr>
            <w:r>
              <w:rPr>
                <w:rFonts w:eastAsiaTheme="majorEastAsia"/>
              </w:rPr>
              <w:t>Enable matching</w:t>
            </w:r>
          </w:p>
        </w:tc>
        <w:tc>
          <w:tcPr>
            <w:tcW w:w="1473" w:type="dxa"/>
          </w:tcPr>
          <w:p w14:paraId="3DE85B75" w14:textId="77777777" w:rsidR="009E3A77" w:rsidRDefault="00B3064F" w:rsidP="00642F64">
            <w:pPr>
              <w:jc w:val="center"/>
              <w:cnfStyle w:val="000000000000" w:firstRow="0" w:lastRow="0" w:firstColumn="0" w:lastColumn="0" w:oddVBand="0" w:evenVBand="0" w:oddHBand="0" w:evenHBand="0" w:firstRowFirstColumn="0" w:firstRowLastColumn="0" w:lastRowFirstColumn="0" w:lastRowLastColumn="0"/>
              <w:rPr>
                <w:noProof/>
                <w:lang w:val="en-GB"/>
              </w:rPr>
            </w:pPr>
            <w:r>
              <w:rPr>
                <w:noProof/>
              </w:rPr>
              <w:drawing>
                <wp:inline distT="0" distB="0" distL="0" distR="0" wp14:anchorId="54D693D6" wp14:editId="0F79DB15">
                  <wp:extent cx="540000" cy="4795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7836" r="22459"/>
                          <a:stretch/>
                        </pic:blipFill>
                        <pic:spPr bwMode="auto">
                          <a:xfrm>
                            <a:off x="0" y="0"/>
                            <a:ext cx="540000" cy="479568"/>
                          </a:xfrm>
                          <a:prstGeom prst="rect">
                            <a:avLst/>
                          </a:prstGeom>
                          <a:ln>
                            <a:noFill/>
                          </a:ln>
                          <a:extLst>
                            <a:ext uri="{53640926-AAD7-44D8-BBD7-CCE9431645EC}">
                              <a14:shadowObscured xmlns:a14="http://schemas.microsoft.com/office/drawing/2010/main"/>
                            </a:ext>
                          </a:extLst>
                        </pic:spPr>
                      </pic:pic>
                    </a:graphicData>
                  </a:graphic>
                </wp:inline>
              </w:drawing>
            </w:r>
          </w:p>
        </w:tc>
        <w:tc>
          <w:tcPr>
            <w:tcW w:w="2881" w:type="dxa"/>
          </w:tcPr>
          <w:p w14:paraId="16095E64" w14:textId="77777777" w:rsidR="009E3A77" w:rsidRDefault="009E3A77" w:rsidP="00642F64">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Toggle stereo matching</w:t>
            </w:r>
          </w:p>
        </w:tc>
      </w:tr>
      <w:tr w:rsidR="009E3A77" w14:paraId="09CE3070" w14:textId="77777777" w:rsidTr="0019483B">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2557" w:type="dxa"/>
          </w:tcPr>
          <w:p w14:paraId="68FDDCA1" w14:textId="77777777" w:rsidR="009E3A77" w:rsidRDefault="009E3A77" w:rsidP="00642F64">
            <w:pPr>
              <w:rPr>
                <w:rFonts w:eastAsiaTheme="majorEastAsia"/>
              </w:rPr>
            </w:pPr>
            <w:r>
              <w:rPr>
                <w:rFonts w:eastAsiaTheme="majorEastAsia"/>
              </w:rPr>
              <w:t>Record video</w:t>
            </w:r>
          </w:p>
        </w:tc>
        <w:tc>
          <w:tcPr>
            <w:tcW w:w="1473" w:type="dxa"/>
          </w:tcPr>
          <w:p w14:paraId="6E05EF05" w14:textId="77777777" w:rsidR="009E3A77" w:rsidRPr="00E9535A" w:rsidRDefault="00B3064F" w:rsidP="00642F64">
            <w:pPr>
              <w:jc w:val="center"/>
              <w:cnfStyle w:val="000000100000" w:firstRow="0" w:lastRow="0" w:firstColumn="0" w:lastColumn="0" w:oddVBand="0" w:evenVBand="0" w:oddHBand="1" w:evenHBand="0" w:firstRowFirstColumn="0" w:firstRowLastColumn="0" w:lastRowFirstColumn="0" w:lastRowLastColumn="0"/>
              <w:rPr>
                <w:noProof/>
                <w:lang w:val="en-GB"/>
              </w:rPr>
            </w:pPr>
            <w:r>
              <w:rPr>
                <w:noProof/>
              </w:rPr>
              <w:drawing>
                <wp:inline distT="0" distB="0" distL="0" distR="0" wp14:anchorId="5BC0F3FF" wp14:editId="50D67B96">
                  <wp:extent cx="540000" cy="433799"/>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6621" r="1594"/>
                          <a:stretch/>
                        </pic:blipFill>
                        <pic:spPr bwMode="auto">
                          <a:xfrm>
                            <a:off x="0" y="0"/>
                            <a:ext cx="540000" cy="433799"/>
                          </a:xfrm>
                          <a:prstGeom prst="rect">
                            <a:avLst/>
                          </a:prstGeom>
                          <a:ln>
                            <a:noFill/>
                          </a:ln>
                          <a:extLst>
                            <a:ext uri="{53640926-AAD7-44D8-BBD7-CCE9431645EC}">
                              <a14:shadowObscured xmlns:a14="http://schemas.microsoft.com/office/drawing/2010/main"/>
                            </a:ext>
                          </a:extLst>
                        </pic:spPr>
                      </pic:pic>
                    </a:graphicData>
                  </a:graphic>
                </wp:inline>
              </w:drawing>
            </w:r>
          </w:p>
        </w:tc>
        <w:tc>
          <w:tcPr>
            <w:tcW w:w="2881" w:type="dxa"/>
          </w:tcPr>
          <w:p w14:paraId="74AF72A6" w14:textId="77777777" w:rsidR="009E3A77" w:rsidRDefault="009E3A77" w:rsidP="00642F64">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Start or stop recording a stereo video</w:t>
            </w:r>
          </w:p>
        </w:tc>
      </w:tr>
    </w:tbl>
    <w:p w14:paraId="4624DBFB" w14:textId="77777777" w:rsidR="009E3A77" w:rsidRPr="00AF3A40" w:rsidRDefault="009E3A77" w:rsidP="00914513">
      <w:pPr>
        <w:jc w:val="center"/>
        <w:rPr>
          <w:lang w:val="en-GB"/>
        </w:rPr>
      </w:pPr>
    </w:p>
    <w:p w14:paraId="147CBD10" w14:textId="5C08A61B" w:rsidR="00A832BC" w:rsidRDefault="002272FF" w:rsidP="00AF3A40">
      <w:pPr>
        <w:rPr>
          <w:lang w:val="en-GB"/>
        </w:rPr>
      </w:pPr>
      <w:r>
        <w:rPr>
          <w:lang w:val="en-GB"/>
        </w:rPr>
        <w:t>At the top right, you can specify which matcher to use (</w:t>
      </w:r>
      <w:r w:rsidR="00917700">
        <w:rPr>
          <w:lang w:val="en-GB"/>
        </w:rPr>
        <w:t xml:space="preserve">I3DRSGM, </w:t>
      </w:r>
      <w:r>
        <w:rPr>
          <w:lang w:val="en-GB"/>
        </w:rPr>
        <w:t>OpenCV Block</w:t>
      </w:r>
      <w:r w:rsidR="00332432">
        <w:rPr>
          <w:lang w:val="en-GB"/>
        </w:rPr>
        <w:t>,</w:t>
      </w:r>
      <w:r>
        <w:rPr>
          <w:lang w:val="en-GB"/>
        </w:rPr>
        <w:t xml:space="preserve"> or OpenCV SGBM)</w:t>
      </w:r>
      <w:r w:rsidR="00A832BC">
        <w:rPr>
          <w:lang w:val="en-GB"/>
        </w:rPr>
        <w:t xml:space="preserve">. I3DRSGM will not be available if a valid license is not provided, this will cause the I3DRSGM option to be greyed out. </w:t>
      </w:r>
    </w:p>
    <w:p w14:paraId="52D936DE" w14:textId="721AD36A" w:rsidR="006B5820" w:rsidRDefault="006B5820" w:rsidP="00AF3A40">
      <w:pPr>
        <w:rPr>
          <w:lang w:val="en-GB"/>
        </w:rPr>
      </w:pPr>
    </w:p>
    <w:p w14:paraId="0A2D7183" w14:textId="0C686691" w:rsidR="006B5820" w:rsidRDefault="006B5820" w:rsidP="00AF3A40">
      <w:pPr>
        <w:rPr>
          <w:lang w:val="en-GB"/>
        </w:rPr>
      </w:pPr>
    </w:p>
    <w:p w14:paraId="1C337017" w14:textId="7C5FEAA8" w:rsidR="006B5820" w:rsidRDefault="006B5820" w:rsidP="00AF3A40">
      <w:pPr>
        <w:rPr>
          <w:lang w:val="en-GB"/>
        </w:rPr>
      </w:pPr>
    </w:p>
    <w:p w14:paraId="06BA3A1A" w14:textId="3153AFB8" w:rsidR="006B5820" w:rsidRDefault="006B5820" w:rsidP="00AF3A40">
      <w:pPr>
        <w:rPr>
          <w:lang w:val="en-GB"/>
        </w:rPr>
      </w:pPr>
    </w:p>
    <w:p w14:paraId="7288E920" w14:textId="0964752D" w:rsidR="006B5820" w:rsidRDefault="006B5820" w:rsidP="00AF3A40">
      <w:pPr>
        <w:rPr>
          <w:lang w:val="en-GB"/>
        </w:rPr>
      </w:pPr>
    </w:p>
    <w:p w14:paraId="6DEFFF42" w14:textId="2B2084DC" w:rsidR="006B5820" w:rsidRDefault="006B5820" w:rsidP="00AF3A40">
      <w:pPr>
        <w:rPr>
          <w:lang w:val="en-GB"/>
        </w:rPr>
      </w:pPr>
    </w:p>
    <w:p w14:paraId="1995A565" w14:textId="1CF6D362" w:rsidR="006B5820" w:rsidRDefault="006B5820" w:rsidP="00AF3A40">
      <w:pPr>
        <w:rPr>
          <w:lang w:val="en-GB"/>
        </w:rPr>
      </w:pPr>
    </w:p>
    <w:p w14:paraId="44181937" w14:textId="6B8C18D0" w:rsidR="006B5820" w:rsidRDefault="006B5820" w:rsidP="00AF3A40">
      <w:pPr>
        <w:rPr>
          <w:lang w:val="en-GB"/>
        </w:rPr>
      </w:pPr>
    </w:p>
    <w:p w14:paraId="78A0C87D" w14:textId="4B385706" w:rsidR="006B5820" w:rsidRDefault="006B5820" w:rsidP="00AF3A40">
      <w:pPr>
        <w:rPr>
          <w:lang w:val="en-GB"/>
        </w:rPr>
      </w:pPr>
    </w:p>
    <w:p w14:paraId="4B6F6582" w14:textId="77777777" w:rsidR="006B5820" w:rsidRDefault="006B5820" w:rsidP="00AF3A40">
      <w:pPr>
        <w:rPr>
          <w:lang w:val="en-GB"/>
        </w:rPr>
      </w:pPr>
    </w:p>
    <w:p w14:paraId="5BFC1BCA" w14:textId="2C042D70" w:rsidR="006B5820" w:rsidRDefault="006B5820" w:rsidP="006B5820">
      <w:pPr>
        <w:pStyle w:val="Heading2"/>
        <w:rPr>
          <w:lang w:val="en-GB"/>
        </w:rPr>
      </w:pPr>
      <w:bookmarkStart w:id="109" w:name="_Toc70673550"/>
      <w:bookmarkStart w:id="110" w:name="_Toc70673740"/>
      <w:r>
        <w:rPr>
          <w:lang w:val="en-GB"/>
        </w:rPr>
        <w:lastRenderedPageBreak/>
        <w:t>Camera settings</w:t>
      </w:r>
      <w:bookmarkEnd w:id="109"/>
      <w:bookmarkEnd w:id="110"/>
    </w:p>
    <w:p w14:paraId="374FF981" w14:textId="42EDA2F4" w:rsidR="006B5820" w:rsidRPr="006B5820" w:rsidRDefault="006B5820" w:rsidP="006B5820">
      <w:pPr>
        <w:rPr>
          <w:lang w:val="en-GB"/>
        </w:rPr>
      </w:pPr>
      <w:r>
        <w:rPr>
          <w:lang w:val="en-GB"/>
        </w:rPr>
        <w:t xml:space="preserve">Camera settings will be show based on the camera used this is because not all cameras use all the same settings. The table below lists all the settings available. </w:t>
      </w:r>
    </w:p>
    <w:tbl>
      <w:tblPr>
        <w:tblStyle w:val="GridTable4-Accent3"/>
        <w:tblW w:w="9252" w:type="dxa"/>
        <w:tblLook w:val="04A0" w:firstRow="1" w:lastRow="0" w:firstColumn="1" w:lastColumn="0" w:noHBand="0" w:noVBand="1"/>
      </w:tblPr>
      <w:tblGrid>
        <w:gridCol w:w="1791"/>
        <w:gridCol w:w="7461"/>
      </w:tblGrid>
      <w:tr w:rsidR="006B5820" w14:paraId="7A5C9E3A" w14:textId="77777777" w:rsidTr="007177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299BD986" w14:textId="62CCEA7E" w:rsidR="006B5820" w:rsidRDefault="006B5820" w:rsidP="006B5820">
            <w:pPr>
              <w:rPr>
                <w:lang w:val="en-GB"/>
              </w:rPr>
            </w:pPr>
            <w:r>
              <w:rPr>
                <w:lang w:val="en-GB"/>
              </w:rPr>
              <w:t>Camera setting</w:t>
            </w:r>
          </w:p>
        </w:tc>
        <w:tc>
          <w:tcPr>
            <w:tcW w:w="7461" w:type="dxa"/>
          </w:tcPr>
          <w:p w14:paraId="5AF4BF52" w14:textId="2684B321" w:rsidR="006B5820" w:rsidRDefault="006B5820" w:rsidP="006B5820">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6B5820" w14:paraId="14C6347D" w14:textId="77777777" w:rsidTr="007177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4E2F176C" w14:textId="486C355B" w:rsidR="006B5820" w:rsidRPr="007177C1" w:rsidRDefault="006B5820" w:rsidP="006B5820">
            <w:pPr>
              <w:rPr>
                <w:lang w:val="en-GB"/>
              </w:rPr>
            </w:pPr>
            <w:r w:rsidRPr="007177C1">
              <w:rPr>
                <w:lang w:val="en-GB"/>
              </w:rPr>
              <w:t>Exposure</w:t>
            </w:r>
          </w:p>
        </w:tc>
        <w:tc>
          <w:tcPr>
            <w:tcW w:w="7461" w:type="dxa"/>
          </w:tcPr>
          <w:p w14:paraId="7FA269EA" w14:textId="7670D5E3" w:rsidR="006B5820" w:rsidRPr="007177C1" w:rsidRDefault="006B5820" w:rsidP="006B5820">
            <w:pPr>
              <w:cnfStyle w:val="000000100000" w:firstRow="0" w:lastRow="0" w:firstColumn="0" w:lastColumn="0" w:oddVBand="0" w:evenVBand="0" w:oddHBand="1" w:evenHBand="0" w:firstRowFirstColumn="0" w:firstRowLastColumn="0" w:lastRowFirstColumn="0" w:lastRowLastColumn="0"/>
              <w:rPr>
                <w:lang w:val="en-GB"/>
              </w:rPr>
            </w:pPr>
            <w:r w:rsidRPr="007177C1">
              <w:rPr>
                <w:lang w:val="en-GB"/>
              </w:rPr>
              <w:t xml:space="preserve">Millisecond amount of exposure. Increase to let more light into the camera. This will increase motion blur. </w:t>
            </w:r>
            <w:r w:rsidR="003667A6" w:rsidRPr="007177C1">
              <w:rPr>
                <w:lang w:val="en-GB"/>
              </w:rPr>
              <w:t xml:space="preserve">Try to set this as low as possible whilst still able to see the image as motion blur and over exposure cause problems for stereo matchers. </w:t>
            </w:r>
          </w:p>
        </w:tc>
      </w:tr>
      <w:tr w:rsidR="006B5820" w14:paraId="030D45FF" w14:textId="77777777" w:rsidTr="007177C1">
        <w:tc>
          <w:tcPr>
            <w:cnfStyle w:val="001000000000" w:firstRow="0" w:lastRow="0" w:firstColumn="1" w:lastColumn="0" w:oddVBand="0" w:evenVBand="0" w:oddHBand="0" w:evenHBand="0" w:firstRowFirstColumn="0" w:firstRowLastColumn="0" w:lastRowFirstColumn="0" w:lastRowLastColumn="0"/>
            <w:tcW w:w="1791" w:type="dxa"/>
          </w:tcPr>
          <w:p w14:paraId="12D86A44" w14:textId="44554D91" w:rsidR="006B5820" w:rsidRPr="007177C1" w:rsidRDefault="006B5820" w:rsidP="006B5820">
            <w:pPr>
              <w:rPr>
                <w:lang w:val="en-GB"/>
              </w:rPr>
            </w:pPr>
            <w:r w:rsidRPr="007177C1">
              <w:rPr>
                <w:lang w:val="en-GB"/>
              </w:rPr>
              <w:t>Gain</w:t>
            </w:r>
          </w:p>
        </w:tc>
        <w:tc>
          <w:tcPr>
            <w:tcW w:w="7461" w:type="dxa"/>
          </w:tcPr>
          <w:p w14:paraId="137177CA" w14:textId="04FC3EFA" w:rsidR="006B5820" w:rsidRPr="007177C1" w:rsidRDefault="006B5820" w:rsidP="006B5820">
            <w:pPr>
              <w:cnfStyle w:val="000000000000" w:firstRow="0" w:lastRow="0" w:firstColumn="0" w:lastColumn="0" w:oddVBand="0" w:evenVBand="0" w:oddHBand="0" w:evenHBand="0" w:firstRowFirstColumn="0" w:firstRowLastColumn="0" w:lastRowFirstColumn="0" w:lastRowLastColumn="0"/>
              <w:rPr>
                <w:lang w:val="en-GB"/>
              </w:rPr>
            </w:pPr>
            <w:r w:rsidRPr="007177C1">
              <w:rPr>
                <w:lang w:val="en-GB"/>
              </w:rPr>
              <w:t xml:space="preserve">Gain filter applied to capture signal. Higher gain will brighten the image but will increase noise. It is advised to set this to 0 for best matching response as noise causes problems with stereo matchers. Auto gain will adjust the gain dynamically based on the scene. </w:t>
            </w:r>
          </w:p>
        </w:tc>
      </w:tr>
      <w:tr w:rsidR="006B5820" w14:paraId="32AA753B" w14:textId="77777777" w:rsidTr="007177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338C64E5" w14:textId="17C642FA" w:rsidR="006B5820" w:rsidRPr="007177C1" w:rsidRDefault="006B5820" w:rsidP="006B5820">
            <w:pPr>
              <w:rPr>
                <w:lang w:val="en-GB"/>
              </w:rPr>
            </w:pPr>
            <w:r w:rsidRPr="007177C1">
              <w:rPr>
                <w:lang w:val="en-GB"/>
              </w:rPr>
              <w:t>FPS</w:t>
            </w:r>
          </w:p>
        </w:tc>
        <w:tc>
          <w:tcPr>
            <w:tcW w:w="7461" w:type="dxa"/>
          </w:tcPr>
          <w:p w14:paraId="2C076495" w14:textId="4C75CF3F" w:rsidR="006B5820" w:rsidRPr="007177C1" w:rsidRDefault="006B5820" w:rsidP="006B5820">
            <w:pPr>
              <w:cnfStyle w:val="000000100000" w:firstRow="0" w:lastRow="0" w:firstColumn="0" w:lastColumn="0" w:oddVBand="0" w:evenVBand="0" w:oddHBand="1" w:evenHBand="0" w:firstRowFirstColumn="0" w:firstRowLastColumn="0" w:lastRowFirstColumn="0" w:lastRowLastColumn="0"/>
              <w:rPr>
                <w:lang w:val="en-GB"/>
              </w:rPr>
            </w:pPr>
            <w:r w:rsidRPr="007177C1">
              <w:rPr>
                <w:lang w:val="en-GB"/>
              </w:rPr>
              <w:t xml:space="preserve">Frames per second. When </w:t>
            </w:r>
            <w:r w:rsidR="003667A6" w:rsidRPr="007177C1">
              <w:rPr>
                <w:lang w:val="en-GB"/>
              </w:rPr>
              <w:t xml:space="preserve">hardware trigger is off this will set the software frame capture rate. Turning trigger off will mean the left and right images may not be synchronised so this will reduce the effectiveness of the matchers. When hardware trigger is on this will update the camera controller trigger rate via serial interface. </w:t>
            </w:r>
          </w:p>
        </w:tc>
      </w:tr>
      <w:tr w:rsidR="006B5820" w14:paraId="626B06F8" w14:textId="77777777" w:rsidTr="007177C1">
        <w:tc>
          <w:tcPr>
            <w:cnfStyle w:val="001000000000" w:firstRow="0" w:lastRow="0" w:firstColumn="1" w:lastColumn="0" w:oddVBand="0" w:evenVBand="0" w:oddHBand="0" w:evenHBand="0" w:firstRowFirstColumn="0" w:firstRowLastColumn="0" w:lastRowFirstColumn="0" w:lastRowLastColumn="0"/>
            <w:tcW w:w="1791" w:type="dxa"/>
          </w:tcPr>
          <w:p w14:paraId="2F42F14C" w14:textId="27308853" w:rsidR="006B5820" w:rsidRPr="007177C1" w:rsidRDefault="006B5820" w:rsidP="006B5820">
            <w:pPr>
              <w:rPr>
                <w:lang w:val="en-GB"/>
              </w:rPr>
            </w:pPr>
            <w:r w:rsidRPr="007177C1">
              <w:rPr>
                <w:lang w:val="en-GB"/>
              </w:rPr>
              <w:t>HDR</w:t>
            </w:r>
          </w:p>
        </w:tc>
        <w:tc>
          <w:tcPr>
            <w:tcW w:w="7461" w:type="dxa"/>
          </w:tcPr>
          <w:p w14:paraId="362FCA27" w14:textId="41B10533" w:rsidR="006B5820" w:rsidRPr="007177C1" w:rsidRDefault="006B5820" w:rsidP="006B5820">
            <w:pPr>
              <w:cnfStyle w:val="000000000000" w:firstRow="0" w:lastRow="0" w:firstColumn="0" w:lastColumn="0" w:oddVBand="0" w:evenVBand="0" w:oddHBand="0" w:evenHBand="0" w:firstRowFirstColumn="0" w:firstRowLastColumn="0" w:lastRowFirstColumn="0" w:lastRowLastColumn="0"/>
              <w:rPr>
                <w:lang w:val="en-GB"/>
              </w:rPr>
            </w:pPr>
            <w:r w:rsidRPr="007177C1">
              <w:rPr>
                <w:lang w:val="en-GB"/>
              </w:rPr>
              <w:t>HDR mode is useful for suppressing highlights in the scene, and does not affect the maximum framerate, especially in conjunction with auto-expose mode.</w:t>
            </w:r>
          </w:p>
        </w:tc>
      </w:tr>
      <w:tr w:rsidR="003667A6" w14:paraId="2BB5534E" w14:textId="77777777" w:rsidTr="007177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6C3CD970" w14:textId="1733AC2F" w:rsidR="003667A6" w:rsidRPr="007177C1" w:rsidRDefault="003667A6" w:rsidP="006B5820">
            <w:pPr>
              <w:rPr>
                <w:lang w:val="en-GB"/>
              </w:rPr>
            </w:pPr>
            <w:r w:rsidRPr="007177C1">
              <w:rPr>
                <w:lang w:val="en-GB"/>
              </w:rPr>
              <w:t>Binning</w:t>
            </w:r>
          </w:p>
        </w:tc>
        <w:tc>
          <w:tcPr>
            <w:tcW w:w="7461" w:type="dxa"/>
          </w:tcPr>
          <w:p w14:paraId="756E8370" w14:textId="696C21EB" w:rsidR="003667A6" w:rsidRPr="007177C1" w:rsidRDefault="003667A6" w:rsidP="006B5820">
            <w:pPr>
              <w:cnfStyle w:val="000000100000" w:firstRow="0" w:lastRow="0" w:firstColumn="0" w:lastColumn="0" w:oddVBand="0" w:evenVBand="0" w:oddHBand="1" w:evenHBand="0" w:firstRowFirstColumn="0" w:firstRowLastColumn="0" w:lastRowFirstColumn="0" w:lastRowLastColumn="0"/>
              <w:rPr>
                <w:lang w:val="en-GB"/>
              </w:rPr>
            </w:pPr>
            <w:r w:rsidRPr="007177C1">
              <w:rPr>
                <w:lang w:val="en-GB"/>
              </w:rPr>
              <w:t xml:space="preserve">Down sample factor to apply to the image. This will increase capture rate as less data then needs to be transferred over the connection interface. This will also increase matching speed. However, increased binning will mean the matching is less accurate. </w:t>
            </w:r>
          </w:p>
        </w:tc>
      </w:tr>
      <w:tr w:rsidR="00525F93" w14:paraId="7B540A49" w14:textId="77777777" w:rsidTr="007177C1">
        <w:tc>
          <w:tcPr>
            <w:cnfStyle w:val="001000000000" w:firstRow="0" w:lastRow="0" w:firstColumn="1" w:lastColumn="0" w:oddVBand="0" w:evenVBand="0" w:oddHBand="0" w:evenHBand="0" w:firstRowFirstColumn="0" w:firstRowLastColumn="0" w:lastRowFirstColumn="0" w:lastRowLastColumn="0"/>
            <w:tcW w:w="1791" w:type="dxa"/>
          </w:tcPr>
          <w:p w14:paraId="08793B59" w14:textId="23BF5B56" w:rsidR="00525F93" w:rsidRPr="007177C1" w:rsidRDefault="00525F93" w:rsidP="006B5820">
            <w:pPr>
              <w:rPr>
                <w:lang w:val="en-GB"/>
              </w:rPr>
            </w:pPr>
            <w:r w:rsidRPr="007177C1">
              <w:rPr>
                <w:lang w:val="en-GB"/>
              </w:rPr>
              <w:t>Packet delay</w:t>
            </w:r>
          </w:p>
        </w:tc>
        <w:tc>
          <w:tcPr>
            <w:tcW w:w="7461" w:type="dxa"/>
          </w:tcPr>
          <w:p w14:paraId="2DE668ED" w14:textId="66CE95D0" w:rsidR="00525F93" w:rsidRPr="007177C1" w:rsidRDefault="00525F93" w:rsidP="006B5820">
            <w:pPr>
              <w:cnfStyle w:val="000000000000" w:firstRow="0" w:lastRow="0" w:firstColumn="0" w:lastColumn="0" w:oddVBand="0" w:evenVBand="0" w:oddHBand="0" w:evenHBand="0" w:firstRowFirstColumn="0" w:firstRowLastColumn="0" w:lastRowFirstColumn="0" w:lastRowLastColumn="0"/>
              <w:rPr>
                <w:lang w:val="en-GB"/>
              </w:rPr>
            </w:pPr>
            <w:r w:rsidRPr="007177C1">
              <w:rPr>
                <w:lang w:val="en-GB"/>
              </w:rPr>
              <w:t xml:space="preserve">GigE only setting for adjusting the delay between right and left data packets. This is only required if on a slow network images are having trouble getting through. </w:t>
            </w:r>
          </w:p>
        </w:tc>
      </w:tr>
      <w:tr w:rsidR="00525F93" w14:paraId="649906DB" w14:textId="77777777" w:rsidTr="007177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0EA2768A" w14:textId="1418A4AF" w:rsidR="00525F93" w:rsidRPr="007177C1" w:rsidRDefault="00525F93" w:rsidP="006B5820">
            <w:pPr>
              <w:rPr>
                <w:lang w:val="en-GB"/>
              </w:rPr>
            </w:pPr>
            <w:r w:rsidRPr="007177C1">
              <w:rPr>
                <w:lang w:val="en-GB"/>
              </w:rPr>
              <w:t>Packet size</w:t>
            </w:r>
          </w:p>
        </w:tc>
        <w:tc>
          <w:tcPr>
            <w:tcW w:w="7461" w:type="dxa"/>
          </w:tcPr>
          <w:p w14:paraId="09AA4801" w14:textId="56A092E6" w:rsidR="00525F93" w:rsidRPr="007177C1" w:rsidRDefault="00525F93" w:rsidP="006B5820">
            <w:pPr>
              <w:cnfStyle w:val="000000100000" w:firstRow="0" w:lastRow="0" w:firstColumn="0" w:lastColumn="0" w:oddVBand="0" w:evenVBand="0" w:oddHBand="1" w:evenHBand="0" w:firstRowFirstColumn="0" w:firstRowLastColumn="0" w:lastRowFirstColumn="0" w:lastRowLastColumn="0"/>
              <w:rPr>
                <w:lang w:val="en-GB"/>
              </w:rPr>
            </w:pPr>
            <w:r w:rsidRPr="007177C1">
              <w:rPr>
                <w:lang w:val="en-GB"/>
              </w:rPr>
              <w:t>GigE only settings for adjust size of data packets. If network interface allows jumbo packets this should be set the match the largest jumbo frame available</w:t>
            </w:r>
            <w:r w:rsidR="00411128" w:rsidRPr="007177C1">
              <w:rPr>
                <w:lang w:val="en-GB"/>
              </w:rPr>
              <w:t xml:space="preserve"> (</w:t>
            </w:r>
            <w:proofErr w:type="gramStart"/>
            <w:r w:rsidR="00411128" w:rsidRPr="007177C1">
              <w:rPr>
                <w:lang w:val="en-GB"/>
              </w:rPr>
              <w:t>e.g.</w:t>
            </w:r>
            <w:proofErr w:type="gramEnd"/>
            <w:r w:rsidR="00411128" w:rsidRPr="007177C1">
              <w:rPr>
                <w:lang w:val="en-GB"/>
              </w:rPr>
              <w:t xml:space="preserve"> 9000). </w:t>
            </w:r>
          </w:p>
        </w:tc>
      </w:tr>
    </w:tbl>
    <w:p w14:paraId="373A8134" w14:textId="20C99EAD" w:rsidR="006B5820" w:rsidRDefault="006B5820" w:rsidP="006B5820">
      <w:pPr>
        <w:rPr>
          <w:lang w:val="en-GB"/>
        </w:rPr>
      </w:pPr>
    </w:p>
    <w:p w14:paraId="71D91AED" w14:textId="30EAEC43" w:rsidR="00D840B2" w:rsidRDefault="00D840B2" w:rsidP="006B5820">
      <w:pPr>
        <w:rPr>
          <w:lang w:val="en-GB"/>
        </w:rPr>
      </w:pPr>
    </w:p>
    <w:p w14:paraId="3F768B0D" w14:textId="41C13ADA" w:rsidR="00D840B2" w:rsidRDefault="00D840B2" w:rsidP="006B5820">
      <w:pPr>
        <w:rPr>
          <w:lang w:val="en-GB"/>
        </w:rPr>
      </w:pPr>
    </w:p>
    <w:p w14:paraId="2CFBA1D3" w14:textId="4C7BF351" w:rsidR="00D840B2" w:rsidRDefault="00D840B2" w:rsidP="006B5820">
      <w:pPr>
        <w:rPr>
          <w:lang w:val="en-GB"/>
        </w:rPr>
      </w:pPr>
    </w:p>
    <w:p w14:paraId="4A325832" w14:textId="086E53FA" w:rsidR="00D840B2" w:rsidRDefault="00D840B2" w:rsidP="006B5820">
      <w:pPr>
        <w:rPr>
          <w:lang w:val="en-GB"/>
        </w:rPr>
      </w:pPr>
    </w:p>
    <w:p w14:paraId="0B98612F" w14:textId="6FD506DD" w:rsidR="00D840B2" w:rsidRDefault="00D840B2" w:rsidP="006B5820">
      <w:pPr>
        <w:rPr>
          <w:lang w:val="en-GB"/>
        </w:rPr>
      </w:pPr>
    </w:p>
    <w:p w14:paraId="5A752E5D" w14:textId="5C809D25" w:rsidR="00D840B2" w:rsidRDefault="00D840B2" w:rsidP="006B5820">
      <w:pPr>
        <w:rPr>
          <w:lang w:val="en-GB"/>
        </w:rPr>
      </w:pPr>
    </w:p>
    <w:p w14:paraId="4D197BD8" w14:textId="77777777" w:rsidR="00D840B2" w:rsidRDefault="00D840B2" w:rsidP="006B5820">
      <w:pPr>
        <w:rPr>
          <w:lang w:val="en-GB"/>
        </w:rPr>
      </w:pPr>
    </w:p>
    <w:p w14:paraId="0BE555F8" w14:textId="7799C9C6" w:rsidR="006B5820" w:rsidRDefault="006B5820" w:rsidP="006B5820">
      <w:pPr>
        <w:pStyle w:val="Heading2"/>
        <w:rPr>
          <w:lang w:val="en-GB"/>
        </w:rPr>
      </w:pPr>
      <w:bookmarkStart w:id="111" w:name="_Toc70673551"/>
      <w:bookmarkStart w:id="112" w:name="_Toc70673741"/>
      <w:r>
        <w:rPr>
          <w:lang w:val="en-GB"/>
        </w:rPr>
        <w:lastRenderedPageBreak/>
        <w:t>Device settings</w:t>
      </w:r>
      <w:bookmarkEnd w:id="111"/>
      <w:bookmarkEnd w:id="112"/>
    </w:p>
    <w:tbl>
      <w:tblPr>
        <w:tblStyle w:val="GridTable4-Accent3"/>
        <w:tblW w:w="0" w:type="auto"/>
        <w:tblLook w:val="04A0" w:firstRow="1" w:lastRow="0" w:firstColumn="1" w:lastColumn="0" w:noHBand="0" w:noVBand="1"/>
      </w:tblPr>
      <w:tblGrid>
        <w:gridCol w:w="4508"/>
        <w:gridCol w:w="4508"/>
      </w:tblGrid>
      <w:tr w:rsidR="00D840B2" w14:paraId="23D8A63D" w14:textId="77777777" w:rsidTr="00D840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ED28C33" w14:textId="2B5A55D9" w:rsidR="00D840B2" w:rsidRDefault="00D840B2" w:rsidP="006B5820">
            <w:pPr>
              <w:rPr>
                <w:lang w:val="en-GB"/>
              </w:rPr>
            </w:pPr>
            <w:r>
              <w:rPr>
                <w:lang w:val="en-GB"/>
              </w:rPr>
              <w:t>Setting</w:t>
            </w:r>
          </w:p>
        </w:tc>
        <w:tc>
          <w:tcPr>
            <w:tcW w:w="4508" w:type="dxa"/>
          </w:tcPr>
          <w:p w14:paraId="5E59532C" w14:textId="7E4D5D89" w:rsidR="00D840B2" w:rsidRDefault="00D840B2" w:rsidP="006B5820">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D840B2" w14:paraId="69122404" w14:textId="77777777" w:rsidTr="00D84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96E312D" w14:textId="06ECCC30" w:rsidR="00D840B2" w:rsidRDefault="00D840B2" w:rsidP="006B5820">
            <w:pPr>
              <w:rPr>
                <w:lang w:val="en-GB"/>
              </w:rPr>
            </w:pPr>
            <w:r>
              <w:rPr>
                <w:lang w:val="en-GB"/>
              </w:rPr>
              <w:t>Swap LR</w:t>
            </w:r>
          </w:p>
        </w:tc>
        <w:tc>
          <w:tcPr>
            <w:tcW w:w="4508" w:type="dxa"/>
          </w:tcPr>
          <w:p w14:paraId="23615BF9" w14:textId="27B21F6E" w:rsidR="00D840B2" w:rsidRDefault="00D840B2" w:rsidP="006B5820">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Swap the left and right image. Can be useful if the left and right cameras are the wrong way round. </w:t>
            </w:r>
            <w:proofErr w:type="gramStart"/>
            <w:r>
              <w:rPr>
                <w:lang w:val="en-GB"/>
              </w:rPr>
              <w:t>Usually</w:t>
            </w:r>
            <w:proofErr w:type="gramEnd"/>
            <w:r>
              <w:rPr>
                <w:lang w:val="en-GB"/>
              </w:rPr>
              <w:t xml:space="preserve"> no necessary to set this. Better to fix the hardware. </w:t>
            </w:r>
            <w:r w:rsidR="003117F6">
              <w:rPr>
                <w:lang w:val="en-GB"/>
              </w:rPr>
              <w:t xml:space="preserve">Please note that the camera orientation is considered when viewed from the back of the system. </w:t>
            </w:r>
          </w:p>
        </w:tc>
      </w:tr>
      <w:tr w:rsidR="00D840B2" w14:paraId="509EA38C" w14:textId="77777777" w:rsidTr="00D840B2">
        <w:tc>
          <w:tcPr>
            <w:cnfStyle w:val="001000000000" w:firstRow="0" w:lastRow="0" w:firstColumn="1" w:lastColumn="0" w:oddVBand="0" w:evenVBand="0" w:oddHBand="0" w:evenHBand="0" w:firstRowFirstColumn="0" w:firstRowLastColumn="0" w:lastRowFirstColumn="0" w:lastRowLastColumn="0"/>
            <w:tcW w:w="4508" w:type="dxa"/>
          </w:tcPr>
          <w:p w14:paraId="66299BC3" w14:textId="2D87B016" w:rsidR="00D840B2" w:rsidRDefault="00D840B2" w:rsidP="006B5820">
            <w:pPr>
              <w:rPr>
                <w:lang w:val="en-GB"/>
              </w:rPr>
            </w:pPr>
            <w:r>
              <w:rPr>
                <w:lang w:val="en-GB"/>
              </w:rPr>
              <w:t>Downsample</w:t>
            </w:r>
          </w:p>
        </w:tc>
        <w:tc>
          <w:tcPr>
            <w:tcW w:w="4508" w:type="dxa"/>
          </w:tcPr>
          <w:p w14:paraId="654985CB" w14:textId="3BF00980" w:rsidR="00D840B2" w:rsidRDefault="00D840B2" w:rsidP="006B5820">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Downsample factor to apply to image. Increasing this will speed up matching but reduce the accuracy. It is advised to set the binning on the camera settings to increase the overall capture and matching speed. </w:t>
            </w:r>
          </w:p>
        </w:tc>
      </w:tr>
    </w:tbl>
    <w:p w14:paraId="2F793241" w14:textId="23A40E00" w:rsidR="00646697" w:rsidRDefault="00646697" w:rsidP="00646697">
      <w:pPr>
        <w:pStyle w:val="Heading2"/>
        <w:rPr>
          <w:lang w:val="en-GB"/>
        </w:rPr>
      </w:pPr>
      <w:bookmarkStart w:id="113" w:name="_Toc70673552"/>
      <w:bookmarkStart w:id="114" w:name="_Toc70673742"/>
      <w:r>
        <w:rPr>
          <w:lang w:val="en-GB"/>
        </w:rPr>
        <w:t>Calibration</w:t>
      </w:r>
      <w:bookmarkEnd w:id="113"/>
      <w:bookmarkEnd w:id="114"/>
    </w:p>
    <w:p w14:paraId="67B9E113" w14:textId="7D86DF6F" w:rsidR="00646697" w:rsidRPr="00646697" w:rsidRDefault="00646697" w:rsidP="00646697">
      <w:pPr>
        <w:pStyle w:val="Heading3"/>
        <w:rPr>
          <w:lang w:val="en-GB"/>
        </w:rPr>
      </w:pPr>
      <w:r>
        <w:rPr>
          <w:lang w:val="en-GB"/>
        </w:rPr>
        <w:t xml:space="preserve">What is </w:t>
      </w:r>
      <w:r w:rsidR="003117F6">
        <w:rPr>
          <w:lang w:val="en-GB"/>
        </w:rPr>
        <w:t xml:space="preserve">stereo </w:t>
      </w:r>
      <w:r>
        <w:rPr>
          <w:lang w:val="en-GB"/>
        </w:rPr>
        <w:t>calibration</w:t>
      </w:r>
      <w:r w:rsidR="003117F6">
        <w:rPr>
          <w:lang w:val="en-GB"/>
        </w:rPr>
        <w:t>?</w:t>
      </w:r>
    </w:p>
    <w:p w14:paraId="5789B4F0" w14:textId="78DF3C18" w:rsidR="00646697" w:rsidRDefault="00646697" w:rsidP="00646697">
      <w:pPr>
        <w:rPr>
          <w:lang w:val="en-GB"/>
        </w:rPr>
      </w:pPr>
      <w:r>
        <w:rPr>
          <w:lang w:val="en-GB"/>
        </w:rPr>
        <w:t>Calibration is required to reconstruct 3D images using any stereo camera. The purpose of camera calibration is to obtain the intrinsic parameters of each camera, which include the focal length of the lens, the intersection between the lens optical axis and the sensor plane (camera centre) and the characteristics of the distortion</w:t>
      </w:r>
      <w:r w:rsidR="003117F6">
        <w:rPr>
          <w:lang w:val="en-GB"/>
        </w:rPr>
        <w:t xml:space="preserve"> of each lens</w:t>
      </w:r>
      <w:r>
        <w:rPr>
          <w:lang w:val="en-GB"/>
        </w:rPr>
        <w:t>. This is sufficient to ‘undistort’ a single camera – a simple way to think about it is that straight lines in the world become straight in the undistorted image. For stereo systems, an extrinsic calibration is also needed which describes the relative positions of the cameras with respect to each other. Combined with the intrinsic calibrations for each camera, a rectification transform is calculated which warps the raw images prior to stereo matching.</w:t>
      </w:r>
    </w:p>
    <w:p w14:paraId="0998DEC8" w14:textId="456084A1" w:rsidR="00646697" w:rsidRDefault="00646697" w:rsidP="00646697">
      <w:pPr>
        <w:pStyle w:val="Heading3"/>
        <w:rPr>
          <w:lang w:val="en-GB"/>
        </w:rPr>
      </w:pPr>
      <w:r>
        <w:rPr>
          <w:lang w:val="en-GB"/>
        </w:rPr>
        <w:t>Load calibration files</w:t>
      </w:r>
    </w:p>
    <w:p w14:paraId="7FD178DA" w14:textId="22B30A53" w:rsidR="00646697" w:rsidRDefault="00646697" w:rsidP="00646697">
      <w:pPr>
        <w:rPr>
          <w:lang w:val="en-GB"/>
        </w:rPr>
      </w:pPr>
      <w:r>
        <w:rPr>
          <w:lang w:val="en-GB"/>
        </w:rPr>
        <w:t xml:space="preserve">Provided on your USB key should be calibration files. These will be in </w:t>
      </w:r>
      <w:proofErr w:type="gramStart"/>
      <w:r>
        <w:rPr>
          <w:lang w:val="en-GB"/>
        </w:rPr>
        <w:t>‘.</w:t>
      </w:r>
      <w:proofErr w:type="spellStart"/>
      <w:r>
        <w:rPr>
          <w:lang w:val="en-GB"/>
        </w:rPr>
        <w:t>yaml</w:t>
      </w:r>
      <w:proofErr w:type="spellEnd"/>
      <w:proofErr w:type="gramEnd"/>
      <w:r>
        <w:rPr>
          <w:lang w:val="en-GB"/>
        </w:rPr>
        <w:t xml:space="preserve">’ or ‘.xml’ format. For increased performance it is advised to copy these from the USB key somewhere on your machine. Make a note of this location for loading within the Stereo Vision Toolkit. </w:t>
      </w:r>
    </w:p>
    <w:p w14:paraId="204B2B2A" w14:textId="6D449387" w:rsidR="00646697" w:rsidRPr="00646697" w:rsidRDefault="00646697" w:rsidP="00646697">
      <w:pPr>
        <w:rPr>
          <w:lang w:val="en-GB"/>
        </w:rPr>
      </w:pPr>
      <w:r>
        <w:rPr>
          <w:lang w:val="en-GB"/>
        </w:rPr>
        <w:t xml:space="preserve">To load a calibration file to enable stereo matching abilities connect a camera to the Stereo Vision Toolkit as described in </w:t>
      </w:r>
      <w:r w:rsidRPr="00646697">
        <w:rPr>
          <w:b/>
          <w:bCs/>
          <w:lang w:val="en-GB"/>
        </w:rPr>
        <w:fldChar w:fldCharType="begin"/>
      </w:r>
      <w:r w:rsidRPr="00646697">
        <w:rPr>
          <w:b/>
          <w:bCs/>
          <w:lang w:val="en-GB"/>
        </w:rPr>
        <w:instrText xml:space="preserve"> REF _Ref44518918 \h </w:instrText>
      </w:r>
      <w:r>
        <w:rPr>
          <w:b/>
          <w:bCs/>
          <w:lang w:val="en-GB"/>
        </w:rPr>
        <w:instrText xml:space="preserve"> \* MERGEFORMAT </w:instrText>
      </w:r>
      <w:r w:rsidRPr="00646697">
        <w:rPr>
          <w:b/>
          <w:bCs/>
          <w:lang w:val="en-GB"/>
        </w:rPr>
      </w:r>
      <w:r w:rsidRPr="00646697">
        <w:rPr>
          <w:b/>
          <w:bCs/>
          <w:lang w:val="en-GB"/>
        </w:rPr>
        <w:fldChar w:fldCharType="separate"/>
      </w:r>
      <w:ins w:id="115" w:author="Benjamin Knight" w:date="2021-04-30T11:18:00Z">
        <w:r w:rsidR="0031024C" w:rsidRPr="0031024C">
          <w:rPr>
            <w:b/>
            <w:bCs/>
            <w:lang w:val="en-GB"/>
            <w:rPrChange w:id="116" w:author="Benjamin Knight" w:date="2021-04-30T11:18:00Z">
              <w:rPr>
                <w:lang w:val="en-GB"/>
              </w:rPr>
            </w:rPrChange>
          </w:rPr>
          <w:t>Connecting to camera</w:t>
        </w:r>
      </w:ins>
      <w:del w:id="117" w:author="Benjamin Knight" w:date="2021-04-30T11:18:00Z">
        <w:r w:rsidR="007748F7" w:rsidRPr="007748F7" w:rsidDel="0031024C">
          <w:rPr>
            <w:b/>
            <w:bCs/>
            <w:lang w:val="en-GB"/>
          </w:rPr>
          <w:delText>Connecting to camera</w:delText>
        </w:r>
      </w:del>
      <w:r w:rsidRPr="00646697">
        <w:rPr>
          <w:b/>
          <w:bCs/>
          <w:lang w:val="en-GB"/>
        </w:rPr>
        <w:fldChar w:fldCharType="end"/>
      </w:r>
      <w:r>
        <w:rPr>
          <w:b/>
          <w:bCs/>
          <w:lang w:val="en-GB"/>
        </w:rPr>
        <w:t xml:space="preserve"> (</w:t>
      </w:r>
      <w:r w:rsidRPr="00646697">
        <w:rPr>
          <w:b/>
          <w:bCs/>
          <w:lang w:val="en-GB"/>
        </w:rPr>
        <w:fldChar w:fldCharType="begin"/>
      </w:r>
      <w:r w:rsidRPr="00646697">
        <w:rPr>
          <w:b/>
          <w:bCs/>
          <w:lang w:val="en-GB"/>
        </w:rPr>
        <w:instrText xml:space="preserve"> REF _Ref44518921 \r \h </w:instrText>
      </w:r>
      <w:r>
        <w:rPr>
          <w:b/>
          <w:bCs/>
          <w:lang w:val="en-GB"/>
        </w:rPr>
        <w:instrText xml:space="preserve"> \* MERGEFORMAT </w:instrText>
      </w:r>
      <w:r w:rsidRPr="00646697">
        <w:rPr>
          <w:b/>
          <w:bCs/>
          <w:lang w:val="en-GB"/>
        </w:rPr>
      </w:r>
      <w:r w:rsidRPr="00646697">
        <w:rPr>
          <w:b/>
          <w:bCs/>
          <w:lang w:val="en-GB"/>
        </w:rPr>
        <w:fldChar w:fldCharType="separate"/>
      </w:r>
      <w:r w:rsidR="0031024C">
        <w:rPr>
          <w:b/>
          <w:bCs/>
          <w:lang w:val="en-GB"/>
        </w:rPr>
        <w:t>4.2</w:t>
      </w:r>
      <w:r w:rsidRPr="00646697">
        <w:rPr>
          <w:b/>
          <w:bCs/>
          <w:lang w:val="en-GB"/>
        </w:rPr>
        <w:fldChar w:fldCharType="end"/>
      </w:r>
      <w:r>
        <w:rPr>
          <w:b/>
          <w:bCs/>
          <w:lang w:val="en-GB"/>
        </w:rPr>
        <w:t>)</w:t>
      </w:r>
      <w:r>
        <w:rPr>
          <w:lang w:val="en-GB"/>
        </w:rPr>
        <w:t xml:space="preserve">. Once connected the ‘Load Calibration’ button will be available. Click this and select the folder that holds the calibration files. </w:t>
      </w:r>
    </w:p>
    <w:p w14:paraId="47FCB637" w14:textId="3A386DFF" w:rsidR="00646697" w:rsidRDefault="00646697" w:rsidP="00646697">
      <w:pPr>
        <w:rPr>
          <w:lang w:val="en-GB"/>
        </w:rPr>
      </w:pPr>
      <w:r>
        <w:rPr>
          <w:noProof/>
        </w:rPr>
        <w:drawing>
          <wp:anchor distT="0" distB="0" distL="114300" distR="114300" simplePos="0" relativeHeight="251695104" behindDoc="0" locked="0" layoutInCell="1" allowOverlap="1" wp14:anchorId="65E4891B" wp14:editId="4F5003DB">
            <wp:simplePos x="0" y="0"/>
            <wp:positionH relativeFrom="margin">
              <wp:align>center</wp:align>
            </wp:positionH>
            <wp:positionV relativeFrom="paragraph">
              <wp:posOffset>8255</wp:posOffset>
            </wp:positionV>
            <wp:extent cx="2205990" cy="640080"/>
            <wp:effectExtent l="0" t="0" r="381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53378" b="34115"/>
                    <a:stretch/>
                  </pic:blipFill>
                  <pic:spPr bwMode="auto">
                    <a:xfrm>
                      <a:off x="0" y="0"/>
                      <a:ext cx="2205990" cy="640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FFEBA3" w14:textId="5056C79F" w:rsidR="00646697" w:rsidRDefault="00646697" w:rsidP="00646697">
      <w:pPr>
        <w:rPr>
          <w:lang w:val="en-GB"/>
        </w:rPr>
      </w:pPr>
    </w:p>
    <w:p w14:paraId="2C34EC14" w14:textId="32DC02CE" w:rsidR="00C10240" w:rsidRDefault="00C10240" w:rsidP="00646697">
      <w:pPr>
        <w:rPr>
          <w:lang w:val="en-GB"/>
        </w:rPr>
      </w:pPr>
    </w:p>
    <w:p w14:paraId="3D647513" w14:textId="51EC2461" w:rsidR="00C10240" w:rsidRDefault="00C10240" w:rsidP="00646697">
      <w:pPr>
        <w:rPr>
          <w:lang w:val="en-GB"/>
        </w:rPr>
      </w:pPr>
    </w:p>
    <w:p w14:paraId="6B3C8C34" w14:textId="0CDBA779" w:rsidR="00C10240" w:rsidRDefault="00C10240" w:rsidP="00646697">
      <w:pPr>
        <w:rPr>
          <w:lang w:val="en-GB"/>
        </w:rPr>
      </w:pPr>
    </w:p>
    <w:p w14:paraId="61B474BE" w14:textId="62EF882B" w:rsidR="00C10240" w:rsidRDefault="00C10240" w:rsidP="00646697">
      <w:pPr>
        <w:rPr>
          <w:lang w:val="en-GB"/>
        </w:rPr>
      </w:pPr>
    </w:p>
    <w:p w14:paraId="1A47D016" w14:textId="50069623" w:rsidR="00C10240" w:rsidRDefault="00C10240" w:rsidP="00646697">
      <w:pPr>
        <w:rPr>
          <w:lang w:val="en-GB"/>
        </w:rPr>
      </w:pPr>
    </w:p>
    <w:p w14:paraId="27BA94C2" w14:textId="77777777" w:rsidR="00C10240" w:rsidRDefault="00C10240" w:rsidP="00646697">
      <w:pPr>
        <w:rPr>
          <w:lang w:val="en-GB"/>
        </w:rPr>
      </w:pPr>
    </w:p>
    <w:p w14:paraId="522E4B53" w14:textId="3F8E42E2" w:rsidR="00646697" w:rsidRDefault="00C10240" w:rsidP="00646697">
      <w:pPr>
        <w:rPr>
          <w:lang w:val="en-GB"/>
        </w:rPr>
      </w:pPr>
      <w:r>
        <w:rPr>
          <w:lang w:val="en-GB"/>
        </w:rPr>
        <w:t>A message box will ask if the calibration files being loaded are in XML or YAML format. Select which you have using the buttons (XML or YAML).</w:t>
      </w:r>
      <w:r w:rsidR="00773CBD">
        <w:rPr>
          <w:lang w:val="en-GB"/>
        </w:rPr>
        <w:t xml:space="preserve"> It is likely you have been given both, in which case select YAML as these loads faster. </w:t>
      </w:r>
    </w:p>
    <w:p w14:paraId="0A6739DE" w14:textId="7480C402" w:rsidR="00C10240" w:rsidRDefault="00C10240" w:rsidP="00646697">
      <w:pPr>
        <w:rPr>
          <w:lang w:val="en-GB"/>
        </w:rPr>
      </w:pPr>
      <w:r>
        <w:rPr>
          <w:noProof/>
        </w:rPr>
        <w:drawing>
          <wp:anchor distT="0" distB="0" distL="114300" distR="114300" simplePos="0" relativeHeight="251696128" behindDoc="0" locked="0" layoutInCell="1" allowOverlap="1" wp14:anchorId="0EF12FFD" wp14:editId="4BB0C4A5">
            <wp:simplePos x="0" y="0"/>
            <wp:positionH relativeFrom="margin">
              <wp:align>center</wp:align>
            </wp:positionH>
            <wp:positionV relativeFrom="paragraph">
              <wp:posOffset>10795</wp:posOffset>
            </wp:positionV>
            <wp:extent cx="2400300" cy="120967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400300" cy="1209675"/>
                    </a:xfrm>
                    <a:prstGeom prst="rect">
                      <a:avLst/>
                    </a:prstGeom>
                  </pic:spPr>
                </pic:pic>
              </a:graphicData>
            </a:graphic>
            <wp14:sizeRelH relativeFrom="page">
              <wp14:pctWidth>0</wp14:pctWidth>
            </wp14:sizeRelH>
            <wp14:sizeRelV relativeFrom="page">
              <wp14:pctHeight>0</wp14:pctHeight>
            </wp14:sizeRelV>
          </wp:anchor>
        </w:drawing>
      </w:r>
    </w:p>
    <w:p w14:paraId="5CE1EA97" w14:textId="3BE99A5D" w:rsidR="00646697" w:rsidRDefault="00646697" w:rsidP="00646697">
      <w:pPr>
        <w:rPr>
          <w:lang w:val="en-GB"/>
        </w:rPr>
      </w:pPr>
    </w:p>
    <w:p w14:paraId="0BD3AAFE" w14:textId="52539782" w:rsidR="00C10240" w:rsidRDefault="00C10240" w:rsidP="00646697">
      <w:pPr>
        <w:rPr>
          <w:lang w:val="en-GB"/>
        </w:rPr>
      </w:pPr>
    </w:p>
    <w:p w14:paraId="6BE829C5" w14:textId="449758B6" w:rsidR="00C10240" w:rsidRDefault="00C10240" w:rsidP="00646697">
      <w:pPr>
        <w:rPr>
          <w:lang w:val="en-GB"/>
        </w:rPr>
      </w:pPr>
    </w:p>
    <w:p w14:paraId="7D33188D" w14:textId="72E80A8D" w:rsidR="00C10240" w:rsidRDefault="00C10240" w:rsidP="00646697">
      <w:pPr>
        <w:rPr>
          <w:lang w:val="en-GB"/>
        </w:rPr>
      </w:pPr>
    </w:p>
    <w:p w14:paraId="0B4EC78D" w14:textId="27114AFF" w:rsidR="00646697" w:rsidRDefault="00773CBD" w:rsidP="00646697">
      <w:pPr>
        <w:rPr>
          <w:lang w:val="en-GB"/>
        </w:rPr>
      </w:pPr>
      <w:r>
        <w:rPr>
          <w:lang w:val="en-GB"/>
        </w:rPr>
        <w:t>Once the calibration files have been loaded this will automatically start rectifying the images. You will see this as a slight skew to the images as the edges. This calibration will need to be re-loaded using the ‘Load Calibration’ button whenever you disconnect and re-connect from the camera.</w:t>
      </w:r>
      <w:r w:rsidR="003117F6">
        <w:rPr>
          <w:lang w:val="en-GB"/>
        </w:rPr>
        <w:t xml:space="preserve"> The calibration may be checked by clicking on the “App </w:t>
      </w:r>
      <w:r w:rsidR="00496D08">
        <w:rPr>
          <w:lang w:val="en-GB"/>
        </w:rPr>
        <w:t>S</w:t>
      </w:r>
      <w:r w:rsidR="003117F6">
        <w:rPr>
          <w:lang w:val="en-GB"/>
        </w:rPr>
        <w:t>ettings</w:t>
      </w:r>
      <w:r w:rsidR="00496D08">
        <w:rPr>
          <w:lang w:val="en-GB"/>
        </w:rPr>
        <w:t xml:space="preserve">” tab and selecting “Epipolar- show”. This will show lines on the left and right images. If features appear at the same horizontal position in both the left and right images, the calibration is valid. </w:t>
      </w:r>
    </w:p>
    <w:p w14:paraId="781F0765" w14:textId="7D5FD9CF" w:rsidR="00646697" w:rsidRDefault="00646697" w:rsidP="00646697">
      <w:pPr>
        <w:pStyle w:val="Heading3"/>
        <w:rPr>
          <w:lang w:val="en-GB"/>
        </w:rPr>
      </w:pPr>
      <w:r>
        <w:rPr>
          <w:lang w:val="en-GB"/>
        </w:rPr>
        <w:t xml:space="preserve">Re-calibrate </w:t>
      </w:r>
      <w:proofErr w:type="gramStart"/>
      <w:r>
        <w:rPr>
          <w:lang w:val="en-GB"/>
        </w:rPr>
        <w:t>camera</w:t>
      </w:r>
      <w:proofErr w:type="gramEnd"/>
    </w:p>
    <w:p w14:paraId="58EF4669" w14:textId="5D3F7445" w:rsidR="00646697" w:rsidRDefault="00646697" w:rsidP="00646697">
      <w:pPr>
        <w:rPr>
          <w:lang w:val="en-GB"/>
        </w:rPr>
      </w:pPr>
      <w:r>
        <w:rPr>
          <w:lang w:val="en-GB"/>
        </w:rPr>
        <w:t>Your camera is provided with a (tested) factory calibration which should remain stable in transit. However, you may wish to perform your own calibration and sooner or later you will probably need to. If you adjust the focus of the lenses yourself, or if for some reason you find that the images are failing to match (even with the projector on) then you can try a re-calibration.</w:t>
      </w:r>
    </w:p>
    <w:p w14:paraId="6E6D0135" w14:textId="77777777" w:rsidR="00646697" w:rsidRDefault="00646697" w:rsidP="00646697">
      <w:pPr>
        <w:rPr>
          <w:lang w:val="en-GB"/>
        </w:rPr>
      </w:pPr>
      <w:r>
        <w:rPr>
          <w:lang w:val="en-GB"/>
        </w:rPr>
        <w:t xml:space="preserve">First, print off a calibration target: </w:t>
      </w:r>
      <w:hyperlink r:id="rId28" w:history="1">
        <w:r w:rsidRPr="005E24A1">
          <w:rPr>
            <w:rStyle w:val="Hyperlink"/>
            <w:lang w:val="en-GB"/>
          </w:rPr>
          <w:t>https://docs.opencv.org/2.4/_downloads/pattern.png</w:t>
        </w:r>
      </w:hyperlink>
    </w:p>
    <w:p w14:paraId="66D45100" w14:textId="3560081F" w:rsidR="00646697" w:rsidRDefault="00646697" w:rsidP="00646697">
      <w:pPr>
        <w:jc w:val="center"/>
        <w:rPr>
          <w:noProof/>
          <w:lang w:val="en-GB"/>
        </w:rPr>
      </w:pPr>
      <w:r>
        <w:rPr>
          <w:noProof/>
        </w:rPr>
        <w:drawing>
          <wp:inline distT="0" distB="0" distL="0" distR="0" wp14:anchorId="1352D443" wp14:editId="5774D0D8">
            <wp:extent cx="3219450" cy="2339819"/>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25474" cy="2344197"/>
                    </a:xfrm>
                    <a:prstGeom prst="rect">
                      <a:avLst/>
                    </a:prstGeom>
                    <a:noFill/>
                    <a:ln>
                      <a:noFill/>
                    </a:ln>
                  </pic:spPr>
                </pic:pic>
              </a:graphicData>
            </a:graphic>
          </wp:inline>
        </w:drawing>
      </w:r>
      <w:r w:rsidRPr="00694A76">
        <w:rPr>
          <w:noProof/>
          <w:lang w:val="en-GB"/>
        </w:rPr>
        <w:t xml:space="preserve"> </w:t>
      </w:r>
    </w:p>
    <w:p w14:paraId="7A346BDA" w14:textId="2E2AC53F" w:rsidR="00646697" w:rsidRDefault="00646697" w:rsidP="00646697">
      <w:pPr>
        <w:pStyle w:val="Caption"/>
        <w:rPr>
          <w:lang w:val="en-GB"/>
        </w:rPr>
      </w:pPr>
      <w:bookmarkStart w:id="118" w:name="_Ref505126982"/>
      <w:r>
        <w:t xml:space="preserve">Figure </w:t>
      </w:r>
      <w:r>
        <w:fldChar w:fldCharType="begin"/>
      </w:r>
      <w:r>
        <w:instrText xml:space="preserve"> SEQ Figure \* ARABIC </w:instrText>
      </w:r>
      <w:r>
        <w:fldChar w:fldCharType="separate"/>
      </w:r>
      <w:r w:rsidR="0031024C">
        <w:rPr>
          <w:noProof/>
        </w:rPr>
        <w:t>1</w:t>
      </w:r>
      <w:r>
        <w:fldChar w:fldCharType="end"/>
      </w:r>
      <w:bookmarkEnd w:id="118"/>
      <w:r>
        <w:t xml:space="preserve"> A standard ‘chessboard’ calibration target. We refer to the calibration points as corners, the points where the square vertices meet. The red box highlights the ‘active’ area of the pattern, which should be visible in all images.</w:t>
      </w:r>
    </w:p>
    <w:p w14:paraId="481A77E4" w14:textId="6BDC0DC0" w:rsidR="00646697" w:rsidRDefault="00646697" w:rsidP="00646697">
      <w:pPr>
        <w:rPr>
          <w:lang w:val="en-GB"/>
        </w:rPr>
      </w:pPr>
      <w:r>
        <w:rPr>
          <w:lang w:val="en-GB"/>
        </w:rPr>
        <w:t>You should print with as high a resolution as your printer will allow. An A4 target is the minimum recommended size, you may have better results with an A3 or even A2 target. Ensure that the aspect ratio of the print is fixed, if you have rectangles rather than squares, the calibration will be poor. If using a poster printer, be aware that glossy finishes usually suffer from specular reflections from room lighting.</w:t>
      </w:r>
      <w:r w:rsidR="00496D08">
        <w:rPr>
          <w:lang w:val="en-GB"/>
        </w:rPr>
        <w:t xml:space="preserve"> </w:t>
      </w:r>
    </w:p>
    <w:p w14:paraId="3A763CAC" w14:textId="740863E6" w:rsidR="00646697" w:rsidRDefault="00646697" w:rsidP="00646697">
      <w:pPr>
        <w:rPr>
          <w:lang w:val="en-GB"/>
        </w:rPr>
      </w:pPr>
      <w:r>
        <w:rPr>
          <w:lang w:val="en-GB"/>
        </w:rPr>
        <w:lastRenderedPageBreak/>
        <w:t>Fix the printed calibration to a stiff board or surface, such as a sheet of wood or aluminium. The surface should be as close to planar as possible. Avoid taping the edges of the target, as over time paper tends to warp and the target will no longer be flat. A better solution is to glue the target to the board.</w:t>
      </w:r>
    </w:p>
    <w:p w14:paraId="00ED7727" w14:textId="3100CBBD" w:rsidR="00496D08" w:rsidRDefault="00496D08" w:rsidP="00646697">
      <w:pPr>
        <w:rPr>
          <w:lang w:val="en-GB"/>
        </w:rPr>
      </w:pPr>
      <w:r>
        <w:rPr>
          <w:lang w:val="en-GB"/>
        </w:rPr>
        <w:t>Alternatively, please contact i3Dr to purchase a calibration board.</w:t>
      </w:r>
    </w:p>
    <w:p w14:paraId="650259F7" w14:textId="77777777" w:rsidR="00646697" w:rsidRDefault="00646697" w:rsidP="00646697">
      <w:pPr>
        <w:rPr>
          <w:lang w:val="en-GB"/>
        </w:rPr>
      </w:pPr>
      <w:r>
        <w:rPr>
          <w:lang w:val="en-GB"/>
        </w:rPr>
        <w:t>Measure the width of one of the calibration squares as accurately as you can – ideally using the software you printed the target with, if possible (print 1:1). The calibration algorithm attempts to locate ‘corners’ – points where the corners of the squares meet (see Figure above).</w:t>
      </w:r>
    </w:p>
    <w:p w14:paraId="26423D83" w14:textId="77777777" w:rsidR="00646697" w:rsidRDefault="00646697" w:rsidP="00646697">
      <w:pPr>
        <w:rPr>
          <w:lang w:val="en-GB"/>
        </w:rPr>
      </w:pPr>
      <w:r>
        <w:rPr>
          <w:lang w:val="en-GB"/>
        </w:rPr>
        <w:t>Next, specify a convenient save directory and capture some stereo image pairs of the target in different positions and orientations. It is important that you include images of the pattern tilted, and at various points and scales in the field of view. If your images are too similar, your calibration will be poor. This is important to accurately determine the distortion parameters for the lenses.</w:t>
      </w:r>
    </w:p>
    <w:p w14:paraId="563E89D4" w14:textId="77777777" w:rsidR="00646697" w:rsidRDefault="00646697" w:rsidP="00646697">
      <w:pPr>
        <w:rPr>
          <w:lang w:val="en-GB"/>
        </w:rPr>
      </w:pPr>
      <w:r>
        <w:rPr>
          <w:lang w:val="en-GB"/>
        </w:rPr>
        <w:t>A typical selection of orientations might be:</w:t>
      </w:r>
    </w:p>
    <w:p w14:paraId="383A6F8B" w14:textId="77777777" w:rsidR="00646697" w:rsidRDefault="00646697" w:rsidP="00646697">
      <w:pPr>
        <w:pStyle w:val="ListParagraph"/>
        <w:numPr>
          <w:ilvl w:val="0"/>
          <w:numId w:val="3"/>
        </w:numPr>
        <w:rPr>
          <w:lang w:val="en-GB"/>
        </w:rPr>
      </w:pPr>
      <w:r>
        <w:rPr>
          <w:lang w:val="en-GB"/>
        </w:rPr>
        <w:t>Face on, close to camera</w:t>
      </w:r>
    </w:p>
    <w:p w14:paraId="34D6060E" w14:textId="77777777" w:rsidR="00646697" w:rsidRDefault="00646697" w:rsidP="00646697">
      <w:pPr>
        <w:pStyle w:val="ListParagraph"/>
        <w:numPr>
          <w:ilvl w:val="0"/>
          <w:numId w:val="3"/>
        </w:numPr>
        <w:rPr>
          <w:lang w:val="en-GB"/>
        </w:rPr>
      </w:pPr>
      <w:r>
        <w:rPr>
          <w:lang w:val="en-GB"/>
        </w:rPr>
        <w:t>Face on, far from camera</w:t>
      </w:r>
    </w:p>
    <w:p w14:paraId="11B329C5" w14:textId="77777777" w:rsidR="00646697" w:rsidRDefault="00646697" w:rsidP="00646697">
      <w:pPr>
        <w:pStyle w:val="ListParagraph"/>
        <w:numPr>
          <w:ilvl w:val="0"/>
          <w:numId w:val="3"/>
        </w:numPr>
        <w:rPr>
          <w:lang w:val="en-GB"/>
        </w:rPr>
      </w:pPr>
      <w:r>
        <w:rPr>
          <w:lang w:val="en-GB"/>
        </w:rPr>
        <w:t>Left</w:t>
      </w:r>
      <w:bookmarkStart w:id="119" w:name="OLE_LINK1"/>
      <w:r>
        <w:rPr>
          <w:lang w:val="en-GB"/>
        </w:rPr>
        <w:t xml:space="preserve"> image </w:t>
      </w:r>
      <w:bookmarkEnd w:id="119"/>
      <w:r>
        <w:rPr>
          <w:lang w:val="en-GB"/>
        </w:rPr>
        <w:t xml:space="preserve">edge, tilted at various </w:t>
      </w:r>
      <w:proofErr w:type="gramStart"/>
      <w:r>
        <w:rPr>
          <w:lang w:val="en-GB"/>
        </w:rPr>
        <w:t>angles</w:t>
      </w:r>
      <w:proofErr w:type="gramEnd"/>
    </w:p>
    <w:p w14:paraId="21562683" w14:textId="77777777" w:rsidR="00646697" w:rsidRDefault="00646697" w:rsidP="00646697">
      <w:pPr>
        <w:pStyle w:val="ListParagraph"/>
        <w:numPr>
          <w:ilvl w:val="0"/>
          <w:numId w:val="3"/>
        </w:numPr>
        <w:rPr>
          <w:lang w:val="en-GB"/>
        </w:rPr>
      </w:pPr>
      <w:r>
        <w:rPr>
          <w:lang w:val="en-GB"/>
        </w:rPr>
        <w:t xml:space="preserve">Right image edge, tilted at various </w:t>
      </w:r>
      <w:proofErr w:type="gramStart"/>
      <w:r>
        <w:rPr>
          <w:lang w:val="en-GB"/>
        </w:rPr>
        <w:t>angles</w:t>
      </w:r>
      <w:proofErr w:type="gramEnd"/>
    </w:p>
    <w:p w14:paraId="01102F0F" w14:textId="77777777" w:rsidR="00646697" w:rsidRDefault="00646697" w:rsidP="00646697">
      <w:pPr>
        <w:pStyle w:val="ListParagraph"/>
        <w:numPr>
          <w:ilvl w:val="0"/>
          <w:numId w:val="3"/>
        </w:numPr>
        <w:rPr>
          <w:lang w:val="en-GB"/>
        </w:rPr>
      </w:pPr>
      <w:r>
        <w:rPr>
          <w:lang w:val="en-GB"/>
        </w:rPr>
        <w:t xml:space="preserve">Top image edge, tilted at various </w:t>
      </w:r>
      <w:proofErr w:type="gramStart"/>
      <w:r>
        <w:rPr>
          <w:lang w:val="en-GB"/>
        </w:rPr>
        <w:t>angles</w:t>
      </w:r>
      <w:proofErr w:type="gramEnd"/>
    </w:p>
    <w:p w14:paraId="64EA0027" w14:textId="77777777" w:rsidR="00646697" w:rsidRDefault="00646697" w:rsidP="00646697">
      <w:pPr>
        <w:pStyle w:val="ListParagraph"/>
        <w:numPr>
          <w:ilvl w:val="0"/>
          <w:numId w:val="3"/>
        </w:numPr>
        <w:rPr>
          <w:lang w:val="en-GB"/>
        </w:rPr>
      </w:pPr>
      <w:r>
        <w:rPr>
          <w:lang w:val="en-GB"/>
        </w:rPr>
        <w:t xml:space="preserve">Bottom image edge, tilted at various </w:t>
      </w:r>
      <w:proofErr w:type="gramStart"/>
      <w:r>
        <w:rPr>
          <w:lang w:val="en-GB"/>
        </w:rPr>
        <w:t>angles</w:t>
      </w:r>
      <w:proofErr w:type="gramEnd"/>
    </w:p>
    <w:p w14:paraId="0014D0BC" w14:textId="77777777" w:rsidR="00646697" w:rsidRPr="00932E7C" w:rsidRDefault="00646697" w:rsidP="00646697">
      <w:pPr>
        <w:jc w:val="left"/>
        <w:rPr>
          <w:lang w:val="en-GB"/>
        </w:rPr>
      </w:pPr>
      <w:r>
        <w:rPr>
          <w:lang w:val="en-GB"/>
        </w:rPr>
        <w:t>Some example images (left only) are shown below:</w:t>
      </w:r>
    </w:p>
    <w:p w14:paraId="39985ED7" w14:textId="77777777" w:rsidR="00646697" w:rsidRDefault="00646697" w:rsidP="00646697">
      <w:pPr>
        <w:jc w:val="center"/>
        <w:rPr>
          <w:lang w:val="en-GB"/>
        </w:rPr>
      </w:pPr>
      <w:r>
        <w:rPr>
          <w:noProof/>
          <w:lang w:val="en-GB"/>
        </w:rPr>
        <w:drawing>
          <wp:inline distT="0" distB="0" distL="0" distR="0" wp14:anchorId="51653C75" wp14:editId="377CE5AE">
            <wp:extent cx="1080000" cy="688904"/>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000" cy="688904"/>
                    </a:xfrm>
                    <a:prstGeom prst="rect">
                      <a:avLst/>
                    </a:prstGeom>
                    <a:noFill/>
                    <a:ln>
                      <a:noFill/>
                    </a:ln>
                  </pic:spPr>
                </pic:pic>
              </a:graphicData>
            </a:graphic>
          </wp:inline>
        </w:drawing>
      </w:r>
      <w:r>
        <w:rPr>
          <w:noProof/>
          <w:lang w:val="en-GB"/>
        </w:rPr>
        <w:drawing>
          <wp:inline distT="0" distB="0" distL="0" distR="0" wp14:anchorId="64A812E9" wp14:editId="4D841DAD">
            <wp:extent cx="1080000" cy="688904"/>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80000" cy="688904"/>
                    </a:xfrm>
                    <a:prstGeom prst="rect">
                      <a:avLst/>
                    </a:prstGeom>
                    <a:noFill/>
                    <a:ln>
                      <a:noFill/>
                    </a:ln>
                  </pic:spPr>
                </pic:pic>
              </a:graphicData>
            </a:graphic>
          </wp:inline>
        </w:drawing>
      </w:r>
      <w:r>
        <w:rPr>
          <w:noProof/>
          <w:lang w:val="en-GB"/>
        </w:rPr>
        <w:drawing>
          <wp:inline distT="0" distB="0" distL="0" distR="0" wp14:anchorId="2094DCE8" wp14:editId="60734B0A">
            <wp:extent cx="1080000" cy="688904"/>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80000" cy="688904"/>
                    </a:xfrm>
                    <a:prstGeom prst="rect">
                      <a:avLst/>
                    </a:prstGeom>
                    <a:noFill/>
                    <a:ln>
                      <a:noFill/>
                    </a:ln>
                  </pic:spPr>
                </pic:pic>
              </a:graphicData>
            </a:graphic>
          </wp:inline>
        </w:drawing>
      </w:r>
      <w:r>
        <w:rPr>
          <w:noProof/>
          <w:lang w:val="en-GB"/>
        </w:rPr>
        <w:drawing>
          <wp:inline distT="0" distB="0" distL="0" distR="0" wp14:anchorId="299AB5E7" wp14:editId="4212ACA1">
            <wp:extent cx="1080000" cy="6889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80000" cy="688904"/>
                    </a:xfrm>
                    <a:prstGeom prst="rect">
                      <a:avLst/>
                    </a:prstGeom>
                    <a:noFill/>
                    <a:ln>
                      <a:noFill/>
                    </a:ln>
                  </pic:spPr>
                </pic:pic>
              </a:graphicData>
            </a:graphic>
          </wp:inline>
        </w:drawing>
      </w:r>
      <w:r>
        <w:rPr>
          <w:noProof/>
          <w:lang w:val="en-GB"/>
        </w:rPr>
        <w:drawing>
          <wp:inline distT="0" distB="0" distL="0" distR="0" wp14:anchorId="7475F8C8" wp14:editId="617568D7">
            <wp:extent cx="1080000" cy="688904"/>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80000" cy="688904"/>
                    </a:xfrm>
                    <a:prstGeom prst="rect">
                      <a:avLst/>
                    </a:prstGeom>
                    <a:noFill/>
                    <a:ln>
                      <a:noFill/>
                    </a:ln>
                  </pic:spPr>
                </pic:pic>
              </a:graphicData>
            </a:graphic>
          </wp:inline>
        </w:drawing>
      </w:r>
      <w:r>
        <w:rPr>
          <w:noProof/>
          <w:lang w:val="en-GB"/>
        </w:rPr>
        <w:drawing>
          <wp:inline distT="0" distB="0" distL="0" distR="0" wp14:anchorId="6C710CBC" wp14:editId="7043DD77">
            <wp:extent cx="1080000" cy="688904"/>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80000" cy="688904"/>
                    </a:xfrm>
                    <a:prstGeom prst="rect">
                      <a:avLst/>
                    </a:prstGeom>
                    <a:noFill/>
                    <a:ln>
                      <a:noFill/>
                    </a:ln>
                  </pic:spPr>
                </pic:pic>
              </a:graphicData>
            </a:graphic>
          </wp:inline>
        </w:drawing>
      </w:r>
      <w:r>
        <w:rPr>
          <w:noProof/>
          <w:lang w:val="en-GB"/>
        </w:rPr>
        <w:drawing>
          <wp:inline distT="0" distB="0" distL="0" distR="0" wp14:anchorId="20F40E03" wp14:editId="76940481">
            <wp:extent cx="1080000" cy="68890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80000" cy="688904"/>
                    </a:xfrm>
                    <a:prstGeom prst="rect">
                      <a:avLst/>
                    </a:prstGeom>
                    <a:noFill/>
                    <a:ln>
                      <a:noFill/>
                    </a:ln>
                  </pic:spPr>
                </pic:pic>
              </a:graphicData>
            </a:graphic>
          </wp:inline>
        </w:drawing>
      </w:r>
      <w:r>
        <w:rPr>
          <w:noProof/>
          <w:lang w:val="en-GB"/>
        </w:rPr>
        <w:drawing>
          <wp:inline distT="0" distB="0" distL="0" distR="0" wp14:anchorId="6598D4C8" wp14:editId="277DC6D2">
            <wp:extent cx="1080000" cy="688904"/>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0000" cy="688904"/>
                    </a:xfrm>
                    <a:prstGeom prst="rect">
                      <a:avLst/>
                    </a:prstGeom>
                    <a:noFill/>
                    <a:ln>
                      <a:noFill/>
                    </a:ln>
                  </pic:spPr>
                </pic:pic>
              </a:graphicData>
            </a:graphic>
          </wp:inline>
        </w:drawing>
      </w:r>
      <w:r>
        <w:rPr>
          <w:noProof/>
          <w:lang w:val="en-GB"/>
        </w:rPr>
        <w:drawing>
          <wp:inline distT="0" distB="0" distL="0" distR="0" wp14:anchorId="1CEEDA32" wp14:editId="1F4126CE">
            <wp:extent cx="1080000" cy="688904"/>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0000" cy="688904"/>
                    </a:xfrm>
                    <a:prstGeom prst="rect">
                      <a:avLst/>
                    </a:prstGeom>
                    <a:noFill/>
                    <a:ln>
                      <a:noFill/>
                    </a:ln>
                  </pic:spPr>
                </pic:pic>
              </a:graphicData>
            </a:graphic>
          </wp:inline>
        </w:drawing>
      </w:r>
      <w:r>
        <w:rPr>
          <w:noProof/>
          <w:lang w:val="en-GB"/>
        </w:rPr>
        <w:drawing>
          <wp:inline distT="0" distB="0" distL="0" distR="0" wp14:anchorId="27786284" wp14:editId="217A6F60">
            <wp:extent cx="1080000" cy="688904"/>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80000" cy="688904"/>
                    </a:xfrm>
                    <a:prstGeom prst="rect">
                      <a:avLst/>
                    </a:prstGeom>
                    <a:noFill/>
                    <a:ln>
                      <a:noFill/>
                    </a:ln>
                  </pic:spPr>
                </pic:pic>
              </a:graphicData>
            </a:graphic>
          </wp:inline>
        </w:drawing>
      </w:r>
    </w:p>
    <w:p w14:paraId="257B2DD5" w14:textId="0F806922" w:rsidR="00646697" w:rsidRDefault="00646697" w:rsidP="00646697">
      <w:pPr>
        <w:pStyle w:val="Caption"/>
        <w:rPr>
          <w:lang w:val="en-GB"/>
        </w:rPr>
      </w:pPr>
      <w:r>
        <w:t xml:space="preserve">Figure </w:t>
      </w:r>
      <w:r>
        <w:fldChar w:fldCharType="begin"/>
      </w:r>
      <w:r>
        <w:instrText xml:space="preserve"> SEQ Figure \* ARABIC </w:instrText>
      </w:r>
      <w:r>
        <w:fldChar w:fldCharType="separate"/>
      </w:r>
      <w:r w:rsidR="0031024C">
        <w:rPr>
          <w:noProof/>
        </w:rPr>
        <w:t>2</w:t>
      </w:r>
      <w:r>
        <w:fldChar w:fldCharType="end"/>
      </w:r>
      <w:r>
        <w:t xml:space="preserve"> An example set of calibration images, using an A4 target printed on a board.</w:t>
      </w:r>
    </w:p>
    <w:p w14:paraId="019A0FB0" w14:textId="466F2B2A" w:rsidR="00646697" w:rsidRPr="00694A76" w:rsidRDefault="00646697" w:rsidP="00646697">
      <w:pPr>
        <w:rPr>
          <w:lang w:val="en-GB"/>
        </w:rPr>
      </w:pPr>
      <w:r>
        <w:rPr>
          <w:lang w:val="en-GB"/>
        </w:rPr>
        <w:t xml:space="preserve">Capturing 10 calibration pairs should be enough for many cases. Make sure the pattern is fully visible in both cameras. Once </w:t>
      </w:r>
      <w:r w:rsidR="00C205F0">
        <w:rPr>
          <w:lang w:val="en-GB"/>
        </w:rPr>
        <w:t>you are</w:t>
      </w:r>
      <w:r>
        <w:rPr>
          <w:lang w:val="en-GB"/>
        </w:rPr>
        <w:t xml:space="preserve"> done, open the calibrate from images tool:</w:t>
      </w:r>
    </w:p>
    <w:p w14:paraId="0E58751C" w14:textId="77777777" w:rsidR="00646697" w:rsidRDefault="00646697" w:rsidP="00646697">
      <w:pPr>
        <w:jc w:val="center"/>
        <w:rPr>
          <w:lang w:val="en-GB"/>
        </w:rPr>
      </w:pPr>
      <w:r>
        <w:rPr>
          <w:noProof/>
        </w:rPr>
        <w:drawing>
          <wp:inline distT="0" distB="0" distL="0" distR="0" wp14:anchorId="478EA627" wp14:editId="710F74BD">
            <wp:extent cx="1666875" cy="1020799"/>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78562" b="79771"/>
                    <a:stretch/>
                  </pic:blipFill>
                  <pic:spPr bwMode="auto">
                    <a:xfrm>
                      <a:off x="0" y="0"/>
                      <a:ext cx="1671633" cy="1023713"/>
                    </a:xfrm>
                    <a:prstGeom prst="rect">
                      <a:avLst/>
                    </a:prstGeom>
                    <a:ln>
                      <a:noFill/>
                    </a:ln>
                    <a:extLst>
                      <a:ext uri="{53640926-AAD7-44D8-BBD7-CCE9431645EC}">
                        <a14:shadowObscured xmlns:a14="http://schemas.microsoft.com/office/drawing/2010/main"/>
                      </a:ext>
                    </a:extLst>
                  </pic:spPr>
                </pic:pic>
              </a:graphicData>
            </a:graphic>
          </wp:inline>
        </w:drawing>
      </w:r>
    </w:p>
    <w:p w14:paraId="40630FCB" w14:textId="77777777" w:rsidR="00AF446A" w:rsidRDefault="00646697" w:rsidP="00646697">
      <w:pPr>
        <w:rPr>
          <w:lang w:val="en-GB"/>
        </w:rPr>
      </w:pPr>
      <w:r>
        <w:rPr>
          <w:lang w:val="en-GB"/>
        </w:rPr>
        <w:t xml:space="preserve">Follow the instructions in the dialog window, providing the location of the left and right calibration images. The default image file mask should work. </w:t>
      </w:r>
    </w:p>
    <w:p w14:paraId="4421A4A0" w14:textId="77777777" w:rsidR="00AF446A" w:rsidRDefault="00AF446A" w:rsidP="00646697">
      <w:pPr>
        <w:rPr>
          <w:lang w:val="en-GB"/>
        </w:rPr>
      </w:pPr>
    </w:p>
    <w:p w14:paraId="1F1A63A3" w14:textId="77777777" w:rsidR="00AF446A" w:rsidRDefault="00AF446A" w:rsidP="00646697">
      <w:pPr>
        <w:rPr>
          <w:lang w:val="en-GB"/>
        </w:rPr>
      </w:pPr>
    </w:p>
    <w:p w14:paraId="4212665B" w14:textId="77777777" w:rsidR="00AF446A" w:rsidRDefault="00AF446A" w:rsidP="00646697">
      <w:pPr>
        <w:rPr>
          <w:lang w:val="en-GB"/>
        </w:rPr>
      </w:pPr>
    </w:p>
    <w:p w14:paraId="7291600D" w14:textId="1F679A4A" w:rsidR="00646697" w:rsidRDefault="00100FFC" w:rsidP="00646697">
      <w:pPr>
        <w:rPr>
          <w:lang w:val="en-GB"/>
        </w:rPr>
      </w:pPr>
      <w:r>
        <w:rPr>
          <w:noProof/>
          <w:lang w:val="en-GB"/>
        </w:rPr>
        <mc:AlternateContent>
          <mc:Choice Requires="wps">
            <w:drawing>
              <wp:anchor distT="0" distB="0" distL="114300" distR="114300" simplePos="0" relativeHeight="251722752" behindDoc="0" locked="0" layoutInCell="1" allowOverlap="1" wp14:anchorId="10808F4F" wp14:editId="78FE5FB5">
                <wp:simplePos x="0" y="0"/>
                <wp:positionH relativeFrom="margin">
                  <wp:posOffset>830580</wp:posOffset>
                </wp:positionH>
                <wp:positionV relativeFrom="paragraph">
                  <wp:posOffset>624840</wp:posOffset>
                </wp:positionV>
                <wp:extent cx="266700" cy="251460"/>
                <wp:effectExtent l="0" t="0" r="19050" b="1524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0C18227A" w14:textId="400F936E" w:rsidR="00496D08" w:rsidRDefault="00496D08" w:rsidP="00100FFC">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08F4F" id="Text Box 2" o:spid="_x0000_s1031" type="#_x0000_t202" style="position:absolute;left:0;text-align:left;margin-left:65.4pt;margin-top:49.2pt;width:21pt;height:19.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" strokecolor="white [3212]">
                <v:textbox>
                  <w:txbxContent>
                    <w:p w14:paraId="0C18227A" w14:textId="400F936E" w:rsidR="00496D08" w:rsidRDefault="00496D08" w:rsidP="00100FFC">
                      <w:r>
                        <w:t>1</w:t>
                      </w:r>
                    </w:p>
                  </w:txbxContent>
                </v:textbox>
                <w10:wrap type="square" anchorx="margin"/>
              </v:shape>
            </w:pict>
          </mc:Fallback>
        </mc:AlternateContent>
      </w:r>
      <w:r w:rsidR="00646697">
        <w:rPr>
          <w:lang w:val="en-GB"/>
        </w:rPr>
        <w:t>Make sure you set the correct pattern size (the image above is 6 x 9) and the correct square size in millimetres.</w:t>
      </w:r>
      <w:r w:rsidR="00AF446A">
        <w:rPr>
          <w:lang w:val="en-GB"/>
        </w:rPr>
        <w:t xml:space="preserve"> The rows and columns are counted from the crossing points of the grid</w:t>
      </w:r>
      <w:r w:rsidR="00EB728B">
        <w:rPr>
          <w:lang w:val="en-GB"/>
        </w:rPr>
        <w:t xml:space="preserve">. </w:t>
      </w:r>
      <w:r w:rsidRPr="0045786D">
        <w:rPr>
          <w:b/>
          <w:bCs/>
          <w:lang w:val="en-GB"/>
        </w:rPr>
        <w:t>However, the easiest way to do this is to count the number of squares and minus 1.</w:t>
      </w:r>
      <w:r>
        <w:rPr>
          <w:lang w:val="en-GB"/>
        </w:rPr>
        <w:t xml:space="preserve"> </w:t>
      </w:r>
    </w:p>
    <w:p w14:paraId="243B7F2B" w14:textId="36B34E2E" w:rsidR="00AF446A" w:rsidRDefault="00100FFC" w:rsidP="00646697">
      <w:pPr>
        <w:rPr>
          <w:lang w:val="en-GB"/>
        </w:rPr>
      </w:pPr>
      <w:r>
        <w:rPr>
          <w:noProof/>
          <w:lang w:val="en-GB"/>
        </w:rPr>
        <mc:AlternateContent>
          <mc:Choice Requires="wps">
            <w:drawing>
              <wp:anchor distT="0" distB="0" distL="114300" distR="114300" simplePos="0" relativeHeight="251749376" behindDoc="0" locked="0" layoutInCell="1" allowOverlap="1" wp14:anchorId="163CD242" wp14:editId="51AA9611">
                <wp:simplePos x="0" y="0"/>
                <wp:positionH relativeFrom="margin">
                  <wp:posOffset>3764280</wp:posOffset>
                </wp:positionH>
                <wp:positionV relativeFrom="paragraph">
                  <wp:posOffset>577215</wp:posOffset>
                </wp:positionV>
                <wp:extent cx="266700" cy="251460"/>
                <wp:effectExtent l="0" t="0" r="19050" b="1524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13F11B62" w14:textId="1D5F868B" w:rsidR="00496D08" w:rsidRDefault="00496D08" w:rsidP="00100FFC">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CD242" id="_x0000_s1032" type="#_x0000_t202" style="position:absolute;left:0;text-align:left;margin-left:296.4pt;margin-top:45.45pt;width:21pt;height:19.8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" strokecolor="white [3212]">
                <v:textbox>
                  <w:txbxContent>
                    <w:p w14:paraId="13F11B62" w14:textId="1D5F868B" w:rsidR="00496D08" w:rsidRDefault="00496D08" w:rsidP="00100FFC">
                      <w:r>
                        <w:t>2</w:t>
                      </w:r>
                    </w:p>
                  </w:txbxContent>
                </v:textbox>
                <w10:wrap type="square" anchorx="margin"/>
              </v:shape>
            </w:pict>
          </mc:Fallback>
        </mc:AlternateContent>
      </w:r>
      <w:r>
        <w:rPr>
          <w:noProof/>
          <w:lang w:val="en-GB"/>
        </w:rPr>
        <mc:AlternateContent>
          <mc:Choice Requires="wps">
            <w:drawing>
              <wp:anchor distT="0" distB="0" distL="114300" distR="114300" simplePos="0" relativeHeight="251747328" behindDoc="0" locked="0" layoutInCell="1" allowOverlap="1" wp14:anchorId="01A83EDC" wp14:editId="184BF8FF">
                <wp:simplePos x="0" y="0"/>
                <wp:positionH relativeFrom="margin">
                  <wp:posOffset>3749040</wp:posOffset>
                </wp:positionH>
                <wp:positionV relativeFrom="paragraph">
                  <wp:posOffset>283845</wp:posOffset>
                </wp:positionV>
                <wp:extent cx="266700" cy="251460"/>
                <wp:effectExtent l="0" t="0" r="19050" b="1524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2540AB94" w14:textId="77777777" w:rsidR="00496D08" w:rsidRDefault="00496D08" w:rsidP="00100FFC">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83EDC" id="_x0000_s1033" type="#_x0000_t202" style="position:absolute;left:0;text-align:left;margin-left:295.2pt;margin-top:22.35pt;width:21pt;height:19.8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" strokecolor="white [3212]">
                <v:textbox>
                  <w:txbxContent>
                    <w:p w14:paraId="2540AB94" w14:textId="77777777" w:rsidR="00496D08" w:rsidRDefault="00496D08" w:rsidP="00100FFC">
                      <w:r>
                        <w:t>1</w:t>
                      </w:r>
                    </w:p>
                  </w:txbxContent>
                </v:textbox>
                <w10:wrap type="square" anchorx="margin"/>
              </v:shape>
            </w:pict>
          </mc:Fallback>
        </mc:AlternateContent>
      </w:r>
      <w:r>
        <w:rPr>
          <w:noProof/>
          <w:lang w:val="en-GB"/>
        </w:rPr>
        <mc:AlternateContent>
          <mc:Choice Requires="wps">
            <w:drawing>
              <wp:anchor distT="0" distB="0" distL="114300" distR="114300" simplePos="0" relativeHeight="251743232" behindDoc="0" locked="0" layoutInCell="1" allowOverlap="1" wp14:anchorId="36E2756A" wp14:editId="359C1AEA">
                <wp:simplePos x="0" y="0"/>
                <wp:positionH relativeFrom="margin">
                  <wp:posOffset>4061460</wp:posOffset>
                </wp:positionH>
                <wp:positionV relativeFrom="paragraph">
                  <wp:posOffset>28575</wp:posOffset>
                </wp:positionV>
                <wp:extent cx="2209800" cy="571500"/>
                <wp:effectExtent l="0" t="0" r="19050" b="1905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571500"/>
                        </a:xfrm>
                        <a:prstGeom prst="rect">
                          <a:avLst/>
                        </a:prstGeom>
                        <a:solidFill>
                          <a:srgbClr val="FFFFFF"/>
                        </a:solidFill>
                        <a:ln w="9525">
                          <a:solidFill>
                            <a:schemeClr val="bg1"/>
                          </a:solidFill>
                          <a:miter lim="800000"/>
                          <a:headEnd/>
                          <a:tailEnd/>
                        </a:ln>
                      </wps:spPr>
                      <wps:txbx>
                        <w:txbxContent>
                          <w:p w14:paraId="396BC32D" w14:textId="62F77465" w:rsidR="00496D08" w:rsidRDefault="00496D08" w:rsidP="00100FFC">
                            <w:r>
                              <w:t>Squares = 10</w:t>
                            </w:r>
                          </w:p>
                          <w:p w14:paraId="4A39428C" w14:textId="61329706" w:rsidR="00496D08" w:rsidRDefault="00496D08" w:rsidP="00100FFC">
                            <w:r>
                              <w:t xml:space="preserve">Therefore, minus 1 = </w:t>
                            </w:r>
                            <w:r w:rsidRPr="00100FFC">
                              <w:rPr>
                                <w:b/>
                                <w:bCs/>
                              </w:rPr>
                              <w:t>9 columns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2756A" id="_x0000_s1034" type="#_x0000_t202" style="position:absolute;left:0;text-align:left;margin-left:319.8pt;margin-top:2.25pt;width:174pt;height:4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" strokecolor="white [3212]">
                <v:textbox>
                  <w:txbxContent>
                    <w:p w14:paraId="396BC32D" w14:textId="62F77465" w:rsidR="00496D08" w:rsidRDefault="00496D08" w:rsidP="00100FFC">
                      <w:r>
                        <w:t>Squares = 10</w:t>
                      </w:r>
                    </w:p>
                    <w:p w14:paraId="4A39428C" w14:textId="61329706" w:rsidR="00496D08" w:rsidRDefault="00496D08" w:rsidP="00100FFC">
                      <w:r>
                        <w:t xml:space="preserve">Therefore, minus 1 = </w:t>
                      </w:r>
                      <w:r w:rsidRPr="00100FFC">
                        <w:rPr>
                          <w:b/>
                          <w:bCs/>
                        </w:rPr>
                        <w:t>9 columns</w:t>
                      </w:r>
                      <w:r>
                        <w:t xml:space="preserve"> </w:t>
                      </w:r>
                    </w:p>
                  </w:txbxContent>
                </v:textbox>
                <w10:wrap type="square" anchorx="margin"/>
              </v:shape>
            </w:pict>
          </mc:Fallback>
        </mc:AlternateContent>
      </w:r>
      <w:r>
        <w:rPr>
          <w:noProof/>
          <w:lang w:val="en-GB"/>
        </w:rPr>
        <mc:AlternateContent>
          <mc:Choice Requires="wps">
            <w:drawing>
              <wp:anchor distT="0" distB="0" distL="114300" distR="114300" simplePos="0" relativeHeight="251741184" behindDoc="0" locked="0" layoutInCell="1" allowOverlap="1" wp14:anchorId="01367B62" wp14:editId="40C15967">
                <wp:simplePos x="0" y="0"/>
                <wp:positionH relativeFrom="margin">
                  <wp:posOffset>3406140</wp:posOffset>
                </wp:positionH>
                <wp:positionV relativeFrom="paragraph">
                  <wp:posOffset>5715</wp:posOffset>
                </wp:positionV>
                <wp:extent cx="373380" cy="251460"/>
                <wp:effectExtent l="0" t="0" r="26670" b="1524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251460"/>
                        </a:xfrm>
                        <a:prstGeom prst="rect">
                          <a:avLst/>
                        </a:prstGeom>
                        <a:solidFill>
                          <a:srgbClr val="FFFFFF"/>
                        </a:solidFill>
                        <a:ln w="9525">
                          <a:solidFill>
                            <a:schemeClr val="bg1"/>
                          </a:solidFill>
                          <a:miter lim="800000"/>
                          <a:headEnd/>
                          <a:tailEnd/>
                        </a:ln>
                      </wps:spPr>
                      <wps:txbx>
                        <w:txbxContent>
                          <w:p w14:paraId="7AD75DBA" w14:textId="6EC87C75" w:rsidR="00496D08" w:rsidRDefault="00496D08" w:rsidP="00100FFC">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367B62" id="_x0000_s1035" type="#_x0000_t202" style="position:absolute;left:0;text-align:left;margin-left:268.2pt;margin-top:.45pt;width:29.4pt;height:19.8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" strokecolor="white [3212]">
                <v:textbox>
                  <w:txbxContent>
                    <w:p w14:paraId="7AD75DBA" w14:textId="6EC87C75" w:rsidR="00496D08" w:rsidRDefault="00496D08" w:rsidP="00100FFC">
                      <w:r>
                        <w:t>10</w:t>
                      </w:r>
                    </w:p>
                  </w:txbxContent>
                </v:textbox>
                <w10:wrap type="square" anchorx="margin"/>
              </v:shape>
            </w:pict>
          </mc:Fallback>
        </mc:AlternateContent>
      </w:r>
      <w:r>
        <w:rPr>
          <w:noProof/>
          <w:lang w:val="en-GB"/>
        </w:rPr>
        <mc:AlternateContent>
          <mc:Choice Requires="wps">
            <w:drawing>
              <wp:anchor distT="0" distB="0" distL="114300" distR="114300" simplePos="0" relativeHeight="251739136" behindDoc="0" locked="0" layoutInCell="1" allowOverlap="1" wp14:anchorId="666CECC7" wp14:editId="548F8874">
                <wp:simplePos x="0" y="0"/>
                <wp:positionH relativeFrom="margin">
                  <wp:posOffset>3177540</wp:posOffset>
                </wp:positionH>
                <wp:positionV relativeFrom="paragraph">
                  <wp:posOffset>5715</wp:posOffset>
                </wp:positionV>
                <wp:extent cx="266700" cy="251460"/>
                <wp:effectExtent l="0" t="0" r="19050" b="1524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17974FF3" w14:textId="30C0C814" w:rsidR="00496D08" w:rsidRDefault="00496D08" w:rsidP="00100FFC">
                            <w: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6CECC7" id="_x0000_s1036" type="#_x0000_t202" style="position:absolute;left:0;text-align:left;margin-left:250.2pt;margin-top:.45pt;width:21pt;height:19.8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" strokecolor="white [3212]">
                <v:textbox>
                  <w:txbxContent>
                    <w:p w14:paraId="17974FF3" w14:textId="30C0C814" w:rsidR="00496D08" w:rsidRDefault="00496D08" w:rsidP="00100FFC">
                      <w:r>
                        <w:t>9</w:t>
                      </w:r>
                    </w:p>
                  </w:txbxContent>
                </v:textbox>
                <w10:wrap type="square" anchorx="margin"/>
              </v:shape>
            </w:pict>
          </mc:Fallback>
        </mc:AlternateContent>
      </w:r>
      <w:r>
        <w:rPr>
          <w:noProof/>
          <w:lang w:val="en-GB"/>
        </w:rPr>
        <mc:AlternateContent>
          <mc:Choice Requires="wps">
            <w:drawing>
              <wp:anchor distT="0" distB="0" distL="114300" distR="114300" simplePos="0" relativeHeight="251737088" behindDoc="0" locked="0" layoutInCell="1" allowOverlap="1" wp14:anchorId="007696E3" wp14:editId="2172A149">
                <wp:simplePos x="0" y="0"/>
                <wp:positionH relativeFrom="margin">
                  <wp:posOffset>2887980</wp:posOffset>
                </wp:positionH>
                <wp:positionV relativeFrom="paragraph">
                  <wp:posOffset>13335</wp:posOffset>
                </wp:positionV>
                <wp:extent cx="266700" cy="251460"/>
                <wp:effectExtent l="0" t="0" r="19050" b="1524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64BBDE44" w14:textId="660C3892" w:rsidR="00496D08" w:rsidRDefault="00496D08" w:rsidP="00100FFC">
                            <w: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7696E3" id="_x0000_s1037" type="#_x0000_t202" style="position:absolute;left:0;text-align:left;margin-left:227.4pt;margin-top:1.05pt;width:21pt;height:19.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" strokecolor="white [3212]">
                <v:textbox>
                  <w:txbxContent>
                    <w:p w14:paraId="64BBDE44" w14:textId="660C3892" w:rsidR="00496D08" w:rsidRDefault="00496D08" w:rsidP="00100FFC">
                      <w:r>
                        <w:t>8</w:t>
                      </w:r>
                    </w:p>
                  </w:txbxContent>
                </v:textbox>
                <w10:wrap type="square" anchorx="margin"/>
              </v:shape>
            </w:pict>
          </mc:Fallback>
        </mc:AlternateContent>
      </w:r>
      <w:r>
        <w:rPr>
          <w:noProof/>
          <w:lang w:val="en-GB"/>
        </w:rPr>
        <mc:AlternateContent>
          <mc:Choice Requires="wps">
            <w:drawing>
              <wp:anchor distT="0" distB="0" distL="114300" distR="114300" simplePos="0" relativeHeight="251735040" behindDoc="0" locked="0" layoutInCell="1" allowOverlap="1" wp14:anchorId="712CA046" wp14:editId="45A22A83">
                <wp:simplePos x="0" y="0"/>
                <wp:positionH relativeFrom="margin">
                  <wp:posOffset>2590800</wp:posOffset>
                </wp:positionH>
                <wp:positionV relativeFrom="paragraph">
                  <wp:posOffset>5715</wp:posOffset>
                </wp:positionV>
                <wp:extent cx="266700" cy="251460"/>
                <wp:effectExtent l="0" t="0" r="19050" b="1524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0242C175" w14:textId="6A9D7993" w:rsidR="00496D08" w:rsidRDefault="00496D08" w:rsidP="00100FFC">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CA046" id="_x0000_s1038" type="#_x0000_t202" style="position:absolute;left:0;text-align:left;margin-left:204pt;margin-top:.45pt;width:21pt;height:19.8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" strokecolor="white [3212]">
                <v:textbox>
                  <w:txbxContent>
                    <w:p w14:paraId="0242C175" w14:textId="6A9D7993" w:rsidR="00496D08" w:rsidRDefault="00496D08" w:rsidP="00100FFC">
                      <w:r>
                        <w:t>7</w:t>
                      </w:r>
                    </w:p>
                  </w:txbxContent>
                </v:textbox>
                <w10:wrap type="square" anchorx="margin"/>
              </v:shape>
            </w:pict>
          </mc:Fallback>
        </mc:AlternateContent>
      </w:r>
      <w:r>
        <w:rPr>
          <w:noProof/>
          <w:lang w:val="en-GB"/>
        </w:rPr>
        <mc:AlternateContent>
          <mc:Choice Requires="wps">
            <w:drawing>
              <wp:anchor distT="0" distB="0" distL="114300" distR="114300" simplePos="0" relativeHeight="251732992" behindDoc="0" locked="0" layoutInCell="1" allowOverlap="1" wp14:anchorId="494412F7" wp14:editId="7945B7E2">
                <wp:simplePos x="0" y="0"/>
                <wp:positionH relativeFrom="margin">
                  <wp:posOffset>2301240</wp:posOffset>
                </wp:positionH>
                <wp:positionV relativeFrom="paragraph">
                  <wp:posOffset>5715</wp:posOffset>
                </wp:positionV>
                <wp:extent cx="266700" cy="251460"/>
                <wp:effectExtent l="0" t="0" r="19050" b="1524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0BBBBAE9" w14:textId="45BD3747" w:rsidR="00496D08" w:rsidRDefault="00496D08" w:rsidP="00100FFC">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4412F7" id="_x0000_s1039" type="#_x0000_t202" style="position:absolute;left:0;text-align:left;margin-left:181.2pt;margin-top:.45pt;width:21pt;height:19.8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" strokecolor="white [3212]">
                <v:textbox>
                  <w:txbxContent>
                    <w:p w14:paraId="0BBBBAE9" w14:textId="45BD3747" w:rsidR="00496D08" w:rsidRDefault="00496D08" w:rsidP="00100FFC">
                      <w:r>
                        <w:t>6</w:t>
                      </w:r>
                    </w:p>
                  </w:txbxContent>
                </v:textbox>
                <w10:wrap type="square" anchorx="margin"/>
              </v:shape>
            </w:pict>
          </mc:Fallback>
        </mc:AlternateContent>
      </w:r>
      <w:r>
        <w:rPr>
          <w:noProof/>
          <w:lang w:val="en-GB"/>
        </w:rPr>
        <mc:AlternateContent>
          <mc:Choice Requires="wps">
            <w:drawing>
              <wp:anchor distT="0" distB="0" distL="114300" distR="114300" simplePos="0" relativeHeight="251730944" behindDoc="0" locked="0" layoutInCell="1" allowOverlap="1" wp14:anchorId="402131F4" wp14:editId="02AC4035">
                <wp:simplePos x="0" y="0"/>
                <wp:positionH relativeFrom="margin">
                  <wp:posOffset>2004060</wp:posOffset>
                </wp:positionH>
                <wp:positionV relativeFrom="paragraph">
                  <wp:posOffset>5715</wp:posOffset>
                </wp:positionV>
                <wp:extent cx="266700" cy="251460"/>
                <wp:effectExtent l="0" t="0" r="19050" b="1524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2BD69898" w14:textId="5A9376F1" w:rsidR="00496D08" w:rsidRDefault="00496D08" w:rsidP="00100FFC">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2131F4" id="_x0000_s1040" type="#_x0000_t202" style="position:absolute;left:0;text-align:left;margin-left:157.8pt;margin-top:.45pt;width:21pt;height:19.8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" strokecolor="white [3212]">
                <v:textbox>
                  <w:txbxContent>
                    <w:p w14:paraId="2BD69898" w14:textId="5A9376F1" w:rsidR="00496D08" w:rsidRDefault="00496D08" w:rsidP="00100FFC">
                      <w:r>
                        <w:t>5</w:t>
                      </w:r>
                    </w:p>
                  </w:txbxContent>
                </v:textbox>
                <w10:wrap type="square" anchorx="margin"/>
              </v:shape>
            </w:pict>
          </mc:Fallback>
        </mc:AlternateContent>
      </w:r>
      <w:r>
        <w:rPr>
          <w:noProof/>
          <w:lang w:val="en-GB"/>
        </w:rPr>
        <mc:AlternateContent>
          <mc:Choice Requires="wps">
            <w:drawing>
              <wp:anchor distT="0" distB="0" distL="114300" distR="114300" simplePos="0" relativeHeight="251728896" behindDoc="0" locked="0" layoutInCell="1" allowOverlap="1" wp14:anchorId="78F0F987" wp14:editId="2527E255">
                <wp:simplePos x="0" y="0"/>
                <wp:positionH relativeFrom="margin">
                  <wp:posOffset>1737360</wp:posOffset>
                </wp:positionH>
                <wp:positionV relativeFrom="paragraph">
                  <wp:posOffset>5715</wp:posOffset>
                </wp:positionV>
                <wp:extent cx="266700" cy="251460"/>
                <wp:effectExtent l="0" t="0" r="19050" b="1524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4EEBD2BA" w14:textId="66219710" w:rsidR="00496D08" w:rsidRDefault="00496D08" w:rsidP="00100FFC">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F0F987" id="_x0000_s1041" type="#_x0000_t202" style="position:absolute;left:0;text-align:left;margin-left:136.8pt;margin-top:.45pt;width:21pt;height:19.8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" strokecolor="white [3212]">
                <v:textbox>
                  <w:txbxContent>
                    <w:p w14:paraId="4EEBD2BA" w14:textId="66219710" w:rsidR="00496D08" w:rsidRDefault="00496D08" w:rsidP="00100FFC">
                      <w:r>
                        <w:t>4</w:t>
                      </w:r>
                    </w:p>
                  </w:txbxContent>
                </v:textbox>
                <w10:wrap type="square" anchorx="margin"/>
              </v:shape>
            </w:pict>
          </mc:Fallback>
        </mc:AlternateContent>
      </w:r>
      <w:r>
        <w:rPr>
          <w:noProof/>
          <w:lang w:val="en-GB"/>
        </w:rPr>
        <mc:AlternateContent>
          <mc:Choice Requires="wps">
            <w:drawing>
              <wp:anchor distT="0" distB="0" distL="114300" distR="114300" simplePos="0" relativeHeight="251726848" behindDoc="0" locked="0" layoutInCell="1" allowOverlap="1" wp14:anchorId="57777C25" wp14:editId="0622AFC0">
                <wp:simplePos x="0" y="0"/>
                <wp:positionH relativeFrom="margin">
                  <wp:posOffset>1432560</wp:posOffset>
                </wp:positionH>
                <wp:positionV relativeFrom="paragraph">
                  <wp:posOffset>5715</wp:posOffset>
                </wp:positionV>
                <wp:extent cx="266700" cy="251460"/>
                <wp:effectExtent l="0" t="0" r="19050" b="1524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14031355" w14:textId="08E60D19" w:rsidR="00496D08" w:rsidRDefault="00496D08" w:rsidP="00100FFC">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77C25" id="_x0000_s1042" type="#_x0000_t202" style="position:absolute;left:0;text-align:left;margin-left:112.8pt;margin-top:.45pt;width:21pt;height:19.8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" strokecolor="white [3212]">
                <v:textbox>
                  <w:txbxContent>
                    <w:p w14:paraId="14031355" w14:textId="08E60D19" w:rsidR="00496D08" w:rsidRDefault="00496D08" w:rsidP="00100FFC">
                      <w:r>
                        <w:t>3</w:t>
                      </w:r>
                    </w:p>
                  </w:txbxContent>
                </v:textbox>
                <w10:wrap type="square" anchorx="margin"/>
              </v:shape>
            </w:pict>
          </mc:Fallback>
        </mc:AlternateContent>
      </w:r>
      <w:r>
        <w:rPr>
          <w:noProof/>
          <w:lang w:val="en-GB"/>
        </w:rPr>
        <mc:AlternateContent>
          <mc:Choice Requires="wps">
            <w:drawing>
              <wp:anchor distT="0" distB="0" distL="114300" distR="114300" simplePos="0" relativeHeight="251724800" behindDoc="0" locked="0" layoutInCell="1" allowOverlap="1" wp14:anchorId="533518E7" wp14:editId="7BBD0D32">
                <wp:simplePos x="0" y="0"/>
                <wp:positionH relativeFrom="margin">
                  <wp:posOffset>1143000</wp:posOffset>
                </wp:positionH>
                <wp:positionV relativeFrom="paragraph">
                  <wp:posOffset>5715</wp:posOffset>
                </wp:positionV>
                <wp:extent cx="266700" cy="251460"/>
                <wp:effectExtent l="0" t="0" r="19050" b="1524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4664B779" w14:textId="15F070C4" w:rsidR="00496D08" w:rsidRDefault="00496D08" w:rsidP="00100FFC">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3518E7" id="_x0000_s1043" type="#_x0000_t202" style="position:absolute;left:0;text-align:left;margin-left:90pt;margin-top:.45pt;width:21pt;height:19.8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" strokecolor="white [3212]">
                <v:textbox>
                  <w:txbxContent>
                    <w:p w14:paraId="4664B779" w14:textId="15F070C4" w:rsidR="00496D08" w:rsidRDefault="00496D08" w:rsidP="00100FFC">
                      <w:r>
                        <w:t>2</w:t>
                      </w:r>
                    </w:p>
                  </w:txbxContent>
                </v:textbox>
                <w10:wrap type="square" anchorx="margin"/>
              </v:shape>
            </w:pict>
          </mc:Fallback>
        </mc:AlternateContent>
      </w:r>
    </w:p>
    <w:p w14:paraId="1CC3EBB0" w14:textId="6974E33F" w:rsidR="00AF446A" w:rsidRDefault="003A3A41" w:rsidP="00646697">
      <w:pPr>
        <w:rPr>
          <w:lang w:val="en-GB"/>
        </w:rPr>
      </w:pPr>
      <w:r>
        <w:rPr>
          <w:noProof/>
          <w:lang w:val="en-GB"/>
        </w:rPr>
        <mc:AlternateContent>
          <mc:Choice Requires="wps">
            <w:drawing>
              <wp:anchor distT="0" distB="0" distL="114300" distR="114300" simplePos="0" relativeHeight="251716608" behindDoc="0" locked="0" layoutInCell="1" allowOverlap="1" wp14:anchorId="281D2876" wp14:editId="1EB03D10">
                <wp:simplePos x="0" y="0"/>
                <wp:positionH relativeFrom="margin">
                  <wp:posOffset>-152400</wp:posOffset>
                </wp:positionH>
                <wp:positionV relativeFrom="paragraph">
                  <wp:posOffset>626110</wp:posOffset>
                </wp:positionV>
                <wp:extent cx="723900" cy="502920"/>
                <wp:effectExtent l="0" t="0" r="19050" b="1143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502920"/>
                        </a:xfrm>
                        <a:prstGeom prst="rect">
                          <a:avLst/>
                        </a:prstGeom>
                        <a:solidFill>
                          <a:srgbClr val="FFFFFF"/>
                        </a:solidFill>
                        <a:ln w="9525">
                          <a:solidFill>
                            <a:schemeClr val="bg1"/>
                          </a:solidFill>
                          <a:miter lim="800000"/>
                          <a:headEnd/>
                          <a:tailEnd/>
                        </a:ln>
                      </wps:spPr>
                      <wps:txbx>
                        <w:txbxContent>
                          <w:p w14:paraId="4F54CEA9" w14:textId="3FDC597F" w:rsidR="00496D08" w:rsidRDefault="00496D08" w:rsidP="00100FFC">
                            <w:pPr>
                              <w:jc w:val="center"/>
                            </w:pPr>
                            <w:r>
                              <w:t>Crossing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D2876" id="_x0000_s1044" type="#_x0000_t202" style="position:absolute;left:0;text-align:left;margin-left:-12pt;margin-top:49.3pt;width:57pt;height:39.6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" strokecolor="white [3212]">
                <v:textbox>
                  <w:txbxContent>
                    <w:p w14:paraId="4F54CEA9" w14:textId="3FDC597F" w:rsidR="00496D08" w:rsidRDefault="00496D08" w:rsidP="00100FFC">
                      <w:pPr>
                        <w:jc w:val="center"/>
                      </w:pPr>
                      <w:r>
                        <w:t>Crossing point</w:t>
                      </w:r>
                    </w:p>
                  </w:txbxContent>
                </v:textbox>
                <w10:wrap type="square" anchorx="margin"/>
              </v:shape>
            </w:pict>
          </mc:Fallback>
        </mc:AlternateContent>
      </w:r>
      <w:r>
        <w:rPr>
          <w:noProof/>
          <w:lang w:val="en-GB"/>
        </w:rPr>
        <mc:AlternateContent>
          <mc:Choice Requires="wps">
            <w:drawing>
              <wp:anchor distT="0" distB="0" distL="114300" distR="114300" simplePos="0" relativeHeight="251715584" behindDoc="0" locked="0" layoutInCell="1" allowOverlap="1" wp14:anchorId="1FC1B3DE" wp14:editId="6A235910">
                <wp:simplePos x="0" y="0"/>
                <wp:positionH relativeFrom="column">
                  <wp:posOffset>556260</wp:posOffset>
                </wp:positionH>
                <wp:positionV relativeFrom="paragraph">
                  <wp:posOffset>351790</wp:posOffset>
                </wp:positionV>
                <wp:extent cx="533400" cy="335280"/>
                <wp:effectExtent l="0" t="38100" r="57150" b="26670"/>
                <wp:wrapSquare wrapText="bothSides"/>
                <wp:docPr id="48" name="Straight Arrow Connector 48"/>
                <wp:cNvGraphicFramePr/>
                <a:graphic xmlns:a="http://schemas.openxmlformats.org/drawingml/2006/main">
                  <a:graphicData uri="http://schemas.microsoft.com/office/word/2010/wordprocessingShape">
                    <wps:wsp>
                      <wps:cNvCnPr/>
                      <wps:spPr>
                        <a:xfrm flipV="1">
                          <a:off x="0" y="0"/>
                          <a:ext cx="533400" cy="33528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C66063" id="_x0000_t32" coordsize="21600,21600" o:spt="32" o:oned="t" path="m,l21600,21600e" filled="f">
                <v:path arrowok="t" fillok="f" o:connecttype="none"/>
                <o:lock v:ext="edit" shapetype="t"/>
              </v:shapetype>
              <v:shape id="Straight Arrow Connector 48" o:spid="_x0000_s1026" type="#_x0000_t32" style="position:absolute;margin-left:43.8pt;margin-top:27.7pt;width:42pt;height:26.4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" strokecolor="#ffc000 [3207]" strokeweight="1pt">
                <v:stroke endarrow="block" joinstyle="miter"/>
                <w10:wrap type="square"/>
              </v:shape>
            </w:pict>
          </mc:Fallback>
        </mc:AlternateContent>
      </w:r>
      <w:r w:rsidR="00100FFC">
        <w:rPr>
          <w:noProof/>
          <w:lang w:val="en-GB"/>
        </w:rPr>
        <mc:AlternateContent>
          <mc:Choice Requires="wps">
            <w:drawing>
              <wp:anchor distT="0" distB="0" distL="114300" distR="114300" simplePos="0" relativeHeight="251720704" behindDoc="0" locked="0" layoutInCell="1" allowOverlap="1" wp14:anchorId="3627E22A" wp14:editId="691CBB3D">
                <wp:simplePos x="0" y="0"/>
                <wp:positionH relativeFrom="column">
                  <wp:posOffset>403860</wp:posOffset>
                </wp:positionH>
                <wp:positionV relativeFrom="paragraph">
                  <wp:posOffset>177800</wp:posOffset>
                </wp:positionV>
                <wp:extent cx="518160" cy="99060"/>
                <wp:effectExtent l="0" t="57150" r="15240" b="34290"/>
                <wp:wrapSquare wrapText="bothSides"/>
                <wp:docPr id="194" name="Straight Arrow Connector 194"/>
                <wp:cNvGraphicFramePr/>
                <a:graphic xmlns:a="http://schemas.openxmlformats.org/drawingml/2006/main">
                  <a:graphicData uri="http://schemas.microsoft.com/office/word/2010/wordprocessingShape">
                    <wps:wsp>
                      <wps:cNvCnPr/>
                      <wps:spPr>
                        <a:xfrm flipV="1">
                          <a:off x="0" y="0"/>
                          <a:ext cx="518160" cy="9906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3FEF9" id="Straight Arrow Connector 194" o:spid="_x0000_s1026" type="#_x0000_t32" style="position:absolute;margin-left:31.8pt;margin-top:14pt;width:40.8pt;height:7.8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" strokecolor="#ffc000 [3207]" strokeweight="1pt">
                <v:stroke endarrow="block" joinstyle="miter"/>
                <w10:wrap type="square"/>
              </v:shape>
            </w:pict>
          </mc:Fallback>
        </mc:AlternateContent>
      </w:r>
      <w:r w:rsidR="00100FFC">
        <w:rPr>
          <w:noProof/>
          <w:lang w:val="en-GB"/>
        </w:rPr>
        <mc:AlternateContent>
          <mc:Choice Requires="wps">
            <w:drawing>
              <wp:anchor distT="0" distB="0" distL="114300" distR="114300" simplePos="0" relativeHeight="251718656" behindDoc="0" locked="0" layoutInCell="1" allowOverlap="1" wp14:anchorId="108AFF8D" wp14:editId="0E47F9BE">
                <wp:simplePos x="0" y="0"/>
                <wp:positionH relativeFrom="margin">
                  <wp:posOffset>-213360</wp:posOffset>
                </wp:positionH>
                <wp:positionV relativeFrom="paragraph">
                  <wp:posOffset>124460</wp:posOffset>
                </wp:positionV>
                <wp:extent cx="624840" cy="324485"/>
                <wp:effectExtent l="0" t="0" r="22860" b="18415"/>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324485"/>
                        </a:xfrm>
                        <a:prstGeom prst="rect">
                          <a:avLst/>
                        </a:prstGeom>
                        <a:solidFill>
                          <a:srgbClr val="FFFFFF"/>
                        </a:solidFill>
                        <a:ln w="9525">
                          <a:solidFill>
                            <a:schemeClr val="bg1"/>
                          </a:solidFill>
                          <a:miter lim="800000"/>
                          <a:headEnd/>
                          <a:tailEnd/>
                        </a:ln>
                      </wps:spPr>
                      <wps:txbx>
                        <w:txbxContent>
                          <w:p w14:paraId="2E4DCEBD" w14:textId="45656CEC" w:rsidR="00496D08" w:rsidRDefault="00496D08" w:rsidP="00100FFC">
                            <w:r>
                              <w:t>Square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08AFF8D" id="_x0000_s1045" type="#_x0000_t202" style="position:absolute;left:0;text-align:left;margin-left:-16.8pt;margin-top:9.8pt;width:49.2pt;height:25.55pt;z-index:251718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" strokecolor="white [3212]">
                <v:textbox>
                  <w:txbxContent>
                    <w:p w14:paraId="2E4DCEBD" w14:textId="45656CEC" w:rsidR="00496D08" w:rsidRDefault="00496D08" w:rsidP="00100FFC">
                      <w:r>
                        <w:t>Square</w:t>
                      </w:r>
                    </w:p>
                  </w:txbxContent>
                </v:textbox>
                <w10:wrap type="square" anchorx="margin"/>
              </v:shape>
            </w:pict>
          </mc:Fallback>
        </mc:AlternateContent>
      </w:r>
      <w:r w:rsidR="00EB728B">
        <w:rPr>
          <w:noProof/>
          <w:lang w:val="en-GB"/>
        </w:rPr>
        <w:drawing>
          <wp:anchor distT="0" distB="0" distL="114300" distR="114300" simplePos="0" relativeHeight="251712512" behindDoc="0" locked="0" layoutInCell="1" allowOverlap="1" wp14:anchorId="3CD0E52E" wp14:editId="7A4494AF">
            <wp:simplePos x="0" y="0"/>
            <wp:positionH relativeFrom="column">
              <wp:posOffset>792480</wp:posOffset>
            </wp:positionH>
            <wp:positionV relativeFrom="paragraph">
              <wp:posOffset>5715</wp:posOffset>
            </wp:positionV>
            <wp:extent cx="3219450" cy="2339340"/>
            <wp:effectExtent l="0" t="0" r="0" b="38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19450" cy="2339340"/>
                    </a:xfrm>
                    <a:prstGeom prst="rect">
                      <a:avLst/>
                    </a:prstGeom>
                    <a:noFill/>
                    <a:ln>
                      <a:noFill/>
                    </a:ln>
                  </pic:spPr>
                </pic:pic>
              </a:graphicData>
            </a:graphic>
          </wp:anchor>
        </w:drawing>
      </w:r>
    </w:p>
    <w:p w14:paraId="5713D6EB" w14:textId="1FAC3D5A" w:rsidR="00AF446A" w:rsidRDefault="00100FFC" w:rsidP="00646697">
      <w:pPr>
        <w:rPr>
          <w:lang w:val="en-GB"/>
        </w:rPr>
      </w:pPr>
      <w:r>
        <w:rPr>
          <w:noProof/>
          <w:lang w:val="en-GB"/>
        </w:rPr>
        <mc:AlternateContent>
          <mc:Choice Requires="wps">
            <w:drawing>
              <wp:anchor distT="0" distB="0" distL="114300" distR="114300" simplePos="0" relativeHeight="251751424" behindDoc="0" locked="0" layoutInCell="1" allowOverlap="1" wp14:anchorId="2B1E32E9" wp14:editId="3408F34A">
                <wp:simplePos x="0" y="0"/>
                <wp:positionH relativeFrom="margin">
                  <wp:posOffset>3768090</wp:posOffset>
                </wp:positionH>
                <wp:positionV relativeFrom="paragraph">
                  <wp:posOffset>8255</wp:posOffset>
                </wp:positionV>
                <wp:extent cx="266700" cy="251460"/>
                <wp:effectExtent l="0" t="0" r="19050" b="1524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433CA3DC" w14:textId="040A1896" w:rsidR="00496D08" w:rsidRDefault="00496D08" w:rsidP="00100FFC">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E32E9" id="_x0000_s1046" type="#_x0000_t202" style="position:absolute;left:0;text-align:left;margin-left:296.7pt;margin-top:.65pt;width:21pt;height:19.8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" strokecolor="white [3212]">
                <v:textbox>
                  <w:txbxContent>
                    <w:p w14:paraId="433CA3DC" w14:textId="040A1896" w:rsidR="00496D08" w:rsidRDefault="00496D08" w:rsidP="00100FFC">
                      <w:r>
                        <w:t>3</w:t>
                      </w:r>
                    </w:p>
                  </w:txbxContent>
                </v:textbox>
                <w10:wrap type="square" anchorx="margin"/>
              </v:shape>
            </w:pict>
          </mc:Fallback>
        </mc:AlternateContent>
      </w:r>
    </w:p>
    <w:p w14:paraId="4F2B938D" w14:textId="11EDC395" w:rsidR="00AF446A" w:rsidRDefault="00100FFC" w:rsidP="00646697">
      <w:pPr>
        <w:rPr>
          <w:lang w:val="en-GB"/>
        </w:rPr>
      </w:pPr>
      <w:r>
        <w:rPr>
          <w:noProof/>
          <w:lang w:val="en-GB"/>
        </w:rPr>
        <mc:AlternateContent>
          <mc:Choice Requires="wps">
            <w:drawing>
              <wp:anchor distT="0" distB="0" distL="114300" distR="114300" simplePos="0" relativeHeight="251753472" behindDoc="0" locked="0" layoutInCell="1" allowOverlap="1" wp14:anchorId="7EDAB067" wp14:editId="566A1F25">
                <wp:simplePos x="0" y="0"/>
                <wp:positionH relativeFrom="margin">
                  <wp:posOffset>3764280</wp:posOffset>
                </wp:positionH>
                <wp:positionV relativeFrom="paragraph">
                  <wp:posOffset>5080</wp:posOffset>
                </wp:positionV>
                <wp:extent cx="266700" cy="251460"/>
                <wp:effectExtent l="0" t="0" r="19050" b="1524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652AF388" w14:textId="1FC423BD" w:rsidR="00496D08" w:rsidRDefault="00496D08" w:rsidP="00100FFC">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AB067" id="_x0000_s1047" type="#_x0000_t202" style="position:absolute;left:0;text-align:left;margin-left:296.4pt;margin-top:.4pt;width:21pt;height:19.8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" strokecolor="white [3212]">
                <v:textbox>
                  <w:txbxContent>
                    <w:p w14:paraId="652AF388" w14:textId="1FC423BD" w:rsidR="00496D08" w:rsidRDefault="00496D08" w:rsidP="00100FFC">
                      <w:r>
                        <w:t>4</w:t>
                      </w:r>
                    </w:p>
                  </w:txbxContent>
                </v:textbox>
                <w10:wrap type="square" anchorx="margin"/>
              </v:shape>
            </w:pict>
          </mc:Fallback>
        </mc:AlternateContent>
      </w:r>
    </w:p>
    <w:p w14:paraId="04442788" w14:textId="3F1D10F2" w:rsidR="00AF446A" w:rsidRDefault="00100FFC" w:rsidP="00646697">
      <w:pPr>
        <w:rPr>
          <w:lang w:val="en-GB"/>
        </w:rPr>
      </w:pPr>
      <w:r>
        <w:rPr>
          <w:noProof/>
          <w:lang w:val="en-GB"/>
        </w:rPr>
        <mc:AlternateContent>
          <mc:Choice Requires="wps">
            <w:drawing>
              <wp:anchor distT="0" distB="0" distL="114300" distR="114300" simplePos="0" relativeHeight="251755520" behindDoc="0" locked="0" layoutInCell="1" allowOverlap="1" wp14:anchorId="6EE33646" wp14:editId="4039B04C">
                <wp:simplePos x="0" y="0"/>
                <wp:positionH relativeFrom="margin">
                  <wp:posOffset>3779520</wp:posOffset>
                </wp:positionH>
                <wp:positionV relativeFrom="paragraph">
                  <wp:posOffset>78105</wp:posOffset>
                </wp:positionV>
                <wp:extent cx="266700" cy="251460"/>
                <wp:effectExtent l="0" t="0" r="19050" b="1524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2F1522C8" w14:textId="3C8AF018" w:rsidR="00496D08" w:rsidRDefault="00496D08" w:rsidP="00100FFC">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33646" id="_x0000_s1048" type="#_x0000_t202" style="position:absolute;left:0;text-align:left;margin-left:297.6pt;margin-top:6.15pt;width:21pt;height:19.8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" strokecolor="white [3212]">
                <v:textbox>
                  <w:txbxContent>
                    <w:p w14:paraId="2F1522C8" w14:textId="3C8AF018" w:rsidR="00496D08" w:rsidRDefault="00496D08" w:rsidP="00100FFC">
                      <w:r>
                        <w:t>5</w:t>
                      </w:r>
                    </w:p>
                  </w:txbxContent>
                </v:textbox>
                <w10:wrap type="square" anchorx="margin"/>
              </v:shape>
            </w:pict>
          </mc:Fallback>
        </mc:AlternateContent>
      </w:r>
    </w:p>
    <w:p w14:paraId="20D7C587" w14:textId="07DEA253" w:rsidR="00AF446A" w:rsidRDefault="00100FFC" w:rsidP="00646697">
      <w:pPr>
        <w:rPr>
          <w:lang w:val="en-GB"/>
        </w:rPr>
      </w:pPr>
      <w:r>
        <w:rPr>
          <w:noProof/>
          <w:lang w:val="en-GB"/>
        </w:rPr>
        <mc:AlternateContent>
          <mc:Choice Requires="wps">
            <w:drawing>
              <wp:anchor distT="0" distB="0" distL="114300" distR="114300" simplePos="0" relativeHeight="251757568" behindDoc="0" locked="0" layoutInCell="1" allowOverlap="1" wp14:anchorId="22150E58" wp14:editId="002D35FF">
                <wp:simplePos x="0" y="0"/>
                <wp:positionH relativeFrom="margin">
                  <wp:posOffset>3771900</wp:posOffset>
                </wp:positionH>
                <wp:positionV relativeFrom="paragraph">
                  <wp:posOffset>120650</wp:posOffset>
                </wp:positionV>
                <wp:extent cx="266700" cy="251460"/>
                <wp:effectExtent l="0" t="0" r="19050" b="1524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6A8BD8CB" w14:textId="6B46D3A9" w:rsidR="00496D08" w:rsidRDefault="00496D08" w:rsidP="00100FFC">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50E58" id="_x0000_s1049" type="#_x0000_t202" style="position:absolute;left:0;text-align:left;margin-left:297pt;margin-top:9.5pt;width:21pt;height:19.8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" strokecolor="white [3212]">
                <v:textbox>
                  <w:txbxContent>
                    <w:p w14:paraId="6A8BD8CB" w14:textId="6B46D3A9" w:rsidR="00496D08" w:rsidRDefault="00496D08" w:rsidP="00100FFC">
                      <w:r>
                        <w:t>6</w:t>
                      </w:r>
                    </w:p>
                  </w:txbxContent>
                </v:textbox>
                <w10:wrap type="square" anchorx="margin"/>
              </v:shape>
            </w:pict>
          </mc:Fallback>
        </mc:AlternateContent>
      </w:r>
    </w:p>
    <w:p w14:paraId="6D849D9C" w14:textId="12E62BC6" w:rsidR="00AF446A" w:rsidRDefault="00100FFC" w:rsidP="00646697">
      <w:pPr>
        <w:rPr>
          <w:lang w:val="en-GB"/>
        </w:rPr>
      </w:pPr>
      <w:r>
        <w:rPr>
          <w:noProof/>
          <w:lang w:val="en-GB"/>
        </w:rPr>
        <mc:AlternateContent>
          <mc:Choice Requires="wps">
            <w:drawing>
              <wp:anchor distT="0" distB="0" distL="114300" distR="114300" simplePos="0" relativeHeight="251745280" behindDoc="0" locked="0" layoutInCell="1" allowOverlap="1" wp14:anchorId="551A0E82" wp14:editId="617D17B4">
                <wp:simplePos x="0" y="0"/>
                <wp:positionH relativeFrom="margin">
                  <wp:posOffset>4135120</wp:posOffset>
                </wp:positionH>
                <wp:positionV relativeFrom="paragraph">
                  <wp:posOffset>163195</wp:posOffset>
                </wp:positionV>
                <wp:extent cx="2209800" cy="571500"/>
                <wp:effectExtent l="0" t="0" r="19050" b="1905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571500"/>
                        </a:xfrm>
                        <a:prstGeom prst="rect">
                          <a:avLst/>
                        </a:prstGeom>
                        <a:solidFill>
                          <a:srgbClr val="FFFFFF"/>
                        </a:solidFill>
                        <a:ln w="9525">
                          <a:solidFill>
                            <a:schemeClr val="bg1"/>
                          </a:solidFill>
                          <a:miter lim="800000"/>
                          <a:headEnd/>
                          <a:tailEnd/>
                        </a:ln>
                      </wps:spPr>
                      <wps:txbx>
                        <w:txbxContent>
                          <w:p w14:paraId="53873046" w14:textId="1B6A2C84" w:rsidR="00496D08" w:rsidRDefault="00496D08" w:rsidP="00100FFC">
                            <w:r>
                              <w:t>Squares = 7</w:t>
                            </w:r>
                          </w:p>
                          <w:p w14:paraId="0453E159" w14:textId="737FE69A" w:rsidR="00496D08" w:rsidRDefault="00496D08" w:rsidP="00100FFC">
                            <w:r>
                              <w:t xml:space="preserve">Therefore, minus 1 = </w:t>
                            </w:r>
                            <w:r>
                              <w:rPr>
                                <w:b/>
                                <w:bCs/>
                              </w:rPr>
                              <w:t>6</w:t>
                            </w:r>
                            <w:r w:rsidRPr="00100FFC">
                              <w:rPr>
                                <w:b/>
                                <w:bCs/>
                              </w:rPr>
                              <w:t xml:space="preserve"> </w:t>
                            </w:r>
                            <w:r>
                              <w:rPr>
                                <w:b/>
                                <w:bCs/>
                              </w:rPr>
                              <w:t>rows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1A0E82" id="_x0000_s1050" type="#_x0000_t202" style="position:absolute;left:0;text-align:left;margin-left:325.6pt;margin-top:12.85pt;width:174pt;height:4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" strokecolor="white [3212]">
                <v:textbox>
                  <w:txbxContent>
                    <w:p w14:paraId="53873046" w14:textId="1B6A2C84" w:rsidR="00496D08" w:rsidRDefault="00496D08" w:rsidP="00100FFC">
                      <w:r>
                        <w:t>Squares = 7</w:t>
                      </w:r>
                    </w:p>
                    <w:p w14:paraId="0453E159" w14:textId="737FE69A" w:rsidR="00496D08" w:rsidRDefault="00496D08" w:rsidP="00100FFC">
                      <w:r>
                        <w:t xml:space="preserve">Therefore, minus 1 = </w:t>
                      </w:r>
                      <w:r>
                        <w:rPr>
                          <w:b/>
                          <w:bCs/>
                        </w:rPr>
                        <w:t>6</w:t>
                      </w:r>
                      <w:r w:rsidRPr="00100FFC">
                        <w:rPr>
                          <w:b/>
                          <w:bCs/>
                        </w:rPr>
                        <w:t xml:space="preserve"> </w:t>
                      </w:r>
                      <w:r>
                        <w:rPr>
                          <w:b/>
                          <w:bCs/>
                        </w:rPr>
                        <w:t>rows</w:t>
                      </w:r>
                      <w:r>
                        <w:t xml:space="preserve"> </w:t>
                      </w:r>
                    </w:p>
                  </w:txbxContent>
                </v:textbox>
                <w10:wrap type="square" anchorx="margin"/>
              </v:shape>
            </w:pict>
          </mc:Fallback>
        </mc:AlternateContent>
      </w:r>
      <w:r>
        <w:rPr>
          <w:noProof/>
          <w:lang w:val="en-GB"/>
        </w:rPr>
        <mc:AlternateContent>
          <mc:Choice Requires="wps">
            <w:drawing>
              <wp:anchor distT="0" distB="0" distL="114300" distR="114300" simplePos="0" relativeHeight="251759616" behindDoc="0" locked="0" layoutInCell="1" allowOverlap="1" wp14:anchorId="25B02392" wp14:editId="17034AB5">
                <wp:simplePos x="0" y="0"/>
                <wp:positionH relativeFrom="margin">
                  <wp:posOffset>3771900</wp:posOffset>
                </wp:positionH>
                <wp:positionV relativeFrom="paragraph">
                  <wp:posOffset>147955</wp:posOffset>
                </wp:positionV>
                <wp:extent cx="266700" cy="251460"/>
                <wp:effectExtent l="0" t="0" r="19050" b="1524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394B058C" w14:textId="05FA08EB" w:rsidR="00496D08" w:rsidRDefault="00496D08" w:rsidP="00100FFC">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02392" id="_x0000_s1051" type="#_x0000_t202" style="position:absolute;left:0;text-align:left;margin-left:297pt;margin-top:11.65pt;width:21pt;height:19.8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" strokecolor="white [3212]">
                <v:textbox>
                  <w:txbxContent>
                    <w:p w14:paraId="394B058C" w14:textId="05FA08EB" w:rsidR="00496D08" w:rsidRDefault="00496D08" w:rsidP="00100FFC">
                      <w:r>
                        <w:t>7</w:t>
                      </w:r>
                    </w:p>
                  </w:txbxContent>
                </v:textbox>
                <w10:wrap type="square" anchorx="margin"/>
              </v:shape>
            </w:pict>
          </mc:Fallback>
        </mc:AlternateContent>
      </w:r>
    </w:p>
    <w:p w14:paraId="0E6BDB7D" w14:textId="277371EC" w:rsidR="00AF446A" w:rsidRDefault="00AF446A" w:rsidP="00646697">
      <w:pPr>
        <w:rPr>
          <w:lang w:val="en-GB"/>
        </w:rPr>
      </w:pPr>
    </w:p>
    <w:p w14:paraId="78180176" w14:textId="2B6F543E" w:rsidR="00AF446A" w:rsidRDefault="00AF446A" w:rsidP="00646697">
      <w:pPr>
        <w:rPr>
          <w:lang w:val="en-GB"/>
        </w:rPr>
      </w:pPr>
    </w:p>
    <w:p w14:paraId="4551E575" w14:textId="029918BB" w:rsidR="00AF446A" w:rsidRDefault="00AF446A" w:rsidP="00646697">
      <w:pPr>
        <w:rPr>
          <w:lang w:val="en-GB"/>
        </w:rPr>
      </w:pPr>
    </w:p>
    <w:p w14:paraId="655A2BF2" w14:textId="59039E41" w:rsidR="00AF446A" w:rsidRDefault="00AF446A" w:rsidP="00646697">
      <w:pPr>
        <w:rPr>
          <w:lang w:val="en-GB"/>
        </w:rPr>
      </w:pPr>
      <w:r>
        <w:rPr>
          <w:lang w:val="en-GB"/>
        </w:rPr>
        <w:t xml:space="preserve">This example has 6 rows and 9 columns. </w:t>
      </w:r>
    </w:p>
    <w:p w14:paraId="4E1ED6DC" w14:textId="77777777" w:rsidR="00646697" w:rsidRDefault="00646697" w:rsidP="00646697">
      <w:pPr>
        <w:jc w:val="center"/>
        <w:rPr>
          <w:noProof/>
        </w:rPr>
      </w:pPr>
      <w:r>
        <w:rPr>
          <w:noProof/>
        </w:rPr>
        <w:drawing>
          <wp:inline distT="0" distB="0" distL="0" distR="0" wp14:anchorId="12EBA638" wp14:editId="7455BC58">
            <wp:extent cx="3114675" cy="2476281"/>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30374" cy="2488762"/>
                    </a:xfrm>
                    <a:prstGeom prst="rect">
                      <a:avLst/>
                    </a:prstGeom>
                  </pic:spPr>
                </pic:pic>
              </a:graphicData>
            </a:graphic>
          </wp:inline>
        </w:drawing>
      </w:r>
      <w:r w:rsidRPr="006451CE">
        <w:rPr>
          <w:noProof/>
        </w:rPr>
        <w:t xml:space="preserve"> </w:t>
      </w:r>
      <w:r>
        <w:rPr>
          <w:noProof/>
        </w:rPr>
        <w:t xml:space="preserve">     </w:t>
      </w:r>
      <w:r>
        <w:rPr>
          <w:noProof/>
        </w:rPr>
        <w:drawing>
          <wp:inline distT="0" distB="0" distL="0" distR="0" wp14:anchorId="4140618F" wp14:editId="18277DD2">
            <wp:extent cx="1549837" cy="249387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61719" cy="2512995"/>
                    </a:xfrm>
                    <a:prstGeom prst="rect">
                      <a:avLst/>
                    </a:prstGeom>
                  </pic:spPr>
                </pic:pic>
              </a:graphicData>
            </a:graphic>
          </wp:inline>
        </w:drawing>
      </w:r>
    </w:p>
    <w:p w14:paraId="10258905" w14:textId="68485E6E" w:rsidR="00646697" w:rsidRDefault="00646697" w:rsidP="00646697">
      <w:pPr>
        <w:pStyle w:val="Caption"/>
        <w:rPr>
          <w:lang w:val="en-GB"/>
        </w:rPr>
      </w:pPr>
      <w:r>
        <w:t xml:space="preserve">Figure </w:t>
      </w:r>
      <w:r>
        <w:fldChar w:fldCharType="begin"/>
      </w:r>
      <w:r>
        <w:instrText xml:space="preserve"> SEQ Figure \* ARABIC </w:instrText>
      </w:r>
      <w:r>
        <w:fldChar w:fldCharType="separate"/>
      </w:r>
      <w:r w:rsidR="0031024C">
        <w:rPr>
          <w:noProof/>
        </w:rPr>
        <w:t>3</w:t>
      </w:r>
      <w:r>
        <w:fldChar w:fldCharType="end"/>
      </w:r>
      <w:r>
        <w:t xml:space="preserve"> Left: the calibrate-from-images tool. Right: the calibration result using the calibration images in </w:t>
      </w:r>
      <w:r>
        <w:fldChar w:fldCharType="begin"/>
      </w:r>
      <w:r>
        <w:instrText xml:space="preserve"> REF _Ref505126982 \h </w:instrText>
      </w:r>
      <w:r>
        <w:fldChar w:fldCharType="separate"/>
      </w:r>
      <w:r w:rsidR="0031024C">
        <w:t xml:space="preserve">Figure </w:t>
      </w:r>
      <w:r w:rsidR="0031024C">
        <w:rPr>
          <w:noProof/>
        </w:rPr>
        <w:t>1</w:t>
      </w:r>
      <w:r>
        <w:fldChar w:fldCharType="end"/>
      </w:r>
      <w:r>
        <w:t>. Note the good stereo RMS reprojection error of 0.2 px.</w:t>
      </w:r>
    </w:p>
    <w:p w14:paraId="0B064928" w14:textId="77777777" w:rsidR="00646697" w:rsidRDefault="00646697" w:rsidP="00646697">
      <w:pPr>
        <w:rPr>
          <w:lang w:val="en-GB"/>
        </w:rPr>
      </w:pPr>
      <w:r>
        <w:rPr>
          <w:lang w:val="en-GB"/>
        </w:rPr>
        <w:t>Click “Find images” and ensure that the images you just captured appear in the table. There should be an equal number of left and right images.</w:t>
      </w:r>
    </w:p>
    <w:p w14:paraId="0B3129D3" w14:textId="77777777" w:rsidR="00646697" w:rsidRDefault="00646697" w:rsidP="00646697">
      <w:pPr>
        <w:rPr>
          <w:lang w:val="en-GB"/>
        </w:rPr>
      </w:pPr>
      <w:r>
        <w:rPr>
          <w:lang w:val="en-GB"/>
        </w:rPr>
        <w:t>Click OK to perform the calibration. The calibration will take a few seconds to complete, depending on how many images you used. Once done, you will see a dialog with the result. A good calibration error (RMS reprojection error) is less than 0.25 px.</w:t>
      </w:r>
    </w:p>
    <w:p w14:paraId="4F6634F8" w14:textId="68C5ABD2" w:rsidR="00D36730" w:rsidRDefault="00646697" w:rsidP="00646697">
      <w:pPr>
        <w:rPr>
          <w:lang w:val="en-GB"/>
        </w:rPr>
      </w:pPr>
      <w:r>
        <w:rPr>
          <w:lang w:val="en-GB"/>
        </w:rPr>
        <w:t xml:space="preserve">Finally, load your calibration files by selecting the folder that the calibration was saved to (currently the application directory). You can move the files somewhere else if you wish to, </w:t>
      </w:r>
      <w:proofErr w:type="gramStart"/>
      <w:r>
        <w:rPr>
          <w:lang w:val="en-GB"/>
        </w:rPr>
        <w:lastRenderedPageBreak/>
        <w:t>e.g.</w:t>
      </w:r>
      <w:proofErr w:type="gramEnd"/>
      <w:r>
        <w:rPr>
          <w:lang w:val="en-GB"/>
        </w:rPr>
        <w:t xml:space="preserve"> for backup or if using multiple Deimos cameras. Check the calibration works by seeing if you get sensible stereo matching results.</w:t>
      </w:r>
    </w:p>
    <w:p w14:paraId="2519A378" w14:textId="3C266042" w:rsidR="002272FF" w:rsidRDefault="007005F7" w:rsidP="002272FF">
      <w:pPr>
        <w:pStyle w:val="Heading2"/>
        <w:rPr>
          <w:lang w:val="en-GB"/>
        </w:rPr>
      </w:pPr>
      <w:bookmarkStart w:id="120" w:name="_Toc70673553"/>
      <w:bookmarkStart w:id="121" w:name="_Toc70673743"/>
      <w:r>
        <w:rPr>
          <w:lang w:val="en-GB"/>
        </w:rPr>
        <w:t>Stereo Matching</w:t>
      </w:r>
      <w:bookmarkEnd w:id="120"/>
      <w:bookmarkEnd w:id="121"/>
    </w:p>
    <w:p w14:paraId="63A0FC9F" w14:textId="4C668256" w:rsidR="002272FF" w:rsidRDefault="003E6071" w:rsidP="00AF3A40">
      <w:pPr>
        <w:rPr>
          <w:lang w:val="en-GB"/>
        </w:rPr>
      </w:pPr>
      <w:r>
        <w:rPr>
          <w:lang w:val="en-GB"/>
        </w:rPr>
        <w:t xml:space="preserve">Once you have loaded in the correct calibration files for your camera, </w:t>
      </w:r>
      <w:r w:rsidR="00642F64">
        <w:rPr>
          <w:lang w:val="en-GB"/>
        </w:rPr>
        <w:t xml:space="preserve">you can enable image rectification and start matching. Alternatively, if you are loading a video </w:t>
      </w:r>
      <w:r w:rsidR="00823104">
        <w:rPr>
          <w:lang w:val="en-GB"/>
        </w:rPr>
        <w:t>that has</w:t>
      </w:r>
      <w:r w:rsidR="00642F64">
        <w:rPr>
          <w:lang w:val="en-GB"/>
        </w:rPr>
        <w:t xml:space="preserve"> already been rectified, then you can enable matching regardless.</w:t>
      </w:r>
    </w:p>
    <w:p w14:paraId="32084B49" w14:textId="772F25CD" w:rsidR="00642F64" w:rsidRDefault="00642F64" w:rsidP="00AF3A40">
      <w:pPr>
        <w:rPr>
          <w:lang w:val="en-GB"/>
        </w:rPr>
      </w:pPr>
      <w:r>
        <w:rPr>
          <w:lang w:val="en-GB"/>
        </w:rPr>
        <w:t xml:space="preserve">The matching window has three sections: the view from the left camera, the disparity </w:t>
      </w:r>
      <w:r w:rsidR="00823104">
        <w:rPr>
          <w:lang w:val="en-GB"/>
        </w:rPr>
        <w:t>map,</w:t>
      </w:r>
      <w:r>
        <w:rPr>
          <w:lang w:val="en-GB"/>
        </w:rPr>
        <w:t xml:space="preserve"> and the parameters for the selected stereo matcher. Parameter changes will update in real</w:t>
      </w:r>
      <w:r w:rsidR="00EF62C0">
        <w:rPr>
          <w:lang w:val="en-GB"/>
        </w:rPr>
        <w:t xml:space="preserve"> </w:t>
      </w:r>
      <w:r>
        <w:rPr>
          <w:lang w:val="en-GB"/>
        </w:rPr>
        <w:t>time, allowing you to experiment to find out what works best for your scene.</w:t>
      </w:r>
    </w:p>
    <w:p w14:paraId="033CFC1A" w14:textId="77777777" w:rsidR="00EF62C0" w:rsidRDefault="00EF62C0" w:rsidP="00AF3A40">
      <w:pPr>
        <w:rPr>
          <w:lang w:val="en-GB"/>
        </w:rPr>
      </w:pPr>
      <w:r>
        <w:rPr>
          <w:noProof/>
        </w:rPr>
        <w:drawing>
          <wp:inline distT="0" distB="0" distL="0" distR="0" wp14:anchorId="5B539C1B" wp14:editId="3E12B2E3">
            <wp:extent cx="5731510" cy="371983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719830"/>
                    </a:xfrm>
                    <a:prstGeom prst="rect">
                      <a:avLst/>
                    </a:prstGeom>
                  </pic:spPr>
                </pic:pic>
              </a:graphicData>
            </a:graphic>
          </wp:inline>
        </w:drawing>
      </w:r>
    </w:p>
    <w:p w14:paraId="594232E1" w14:textId="532B0C5C" w:rsidR="00B04034" w:rsidRDefault="00B04034" w:rsidP="00AF3A40">
      <w:pPr>
        <w:rPr>
          <w:lang w:val="en-GB"/>
        </w:rPr>
      </w:pPr>
      <w:r>
        <w:rPr>
          <w:lang w:val="en-GB"/>
        </w:rPr>
        <w:t xml:space="preserve">If you have purchased a license to use I3DRSGM then this will be selected as the default matcher in the top </w:t>
      </w:r>
      <w:proofErr w:type="gramStart"/>
      <w:r>
        <w:rPr>
          <w:lang w:val="en-GB"/>
        </w:rPr>
        <w:t>right, once</w:t>
      </w:r>
      <w:proofErr w:type="gramEnd"/>
      <w:r>
        <w:rPr>
          <w:lang w:val="en-GB"/>
        </w:rPr>
        <w:t xml:space="preserve"> matching is enabled. </w:t>
      </w:r>
    </w:p>
    <w:p w14:paraId="55A016FC" w14:textId="4EEF9C0B" w:rsidR="00642F64" w:rsidRDefault="00D36730" w:rsidP="00AF3A40">
      <w:pPr>
        <w:rPr>
          <w:lang w:val="en-GB"/>
        </w:rPr>
      </w:pPr>
      <w:r>
        <w:rPr>
          <w:lang w:val="en-GB"/>
        </w:rPr>
        <w:t xml:space="preserve">Along with I3DRSGM, two </w:t>
      </w:r>
      <w:r w:rsidR="005660C8">
        <w:rPr>
          <w:lang w:val="en-GB"/>
        </w:rPr>
        <w:t>open-source</w:t>
      </w:r>
      <w:r w:rsidR="00642F64">
        <w:rPr>
          <w:lang w:val="en-GB"/>
        </w:rPr>
        <w:t xml:space="preserve"> matchers are provided currently, both from OpenCV. The first is a block matcher which </w:t>
      </w:r>
      <w:r w:rsidR="003311F6">
        <w:rPr>
          <w:lang w:val="en-GB"/>
        </w:rPr>
        <w:t xml:space="preserve">uses </w:t>
      </w:r>
      <w:r w:rsidR="00642F64">
        <w:rPr>
          <w:lang w:val="en-GB"/>
        </w:rPr>
        <w:t>local area matching</w:t>
      </w:r>
      <w:r w:rsidR="00642F64">
        <w:rPr>
          <w:rStyle w:val="FootnoteReference"/>
          <w:lang w:val="en-GB"/>
        </w:rPr>
        <w:footnoteReference w:id="2"/>
      </w:r>
      <w:r w:rsidR="00642F64">
        <w:rPr>
          <w:lang w:val="en-GB"/>
        </w:rPr>
        <w:t>. This is a fast and simple method which can give good results, particularly if using the projector. However, it can struggle with repetitive objects. The second algorithm is the OpenCV implementation of Semi-Global Matching which is a more sophisticated algorithm and runs quite a lot slower</w:t>
      </w:r>
      <w:r w:rsidR="00B6673C">
        <w:rPr>
          <w:lang w:val="en-GB"/>
        </w:rPr>
        <w:t xml:space="preserve">. </w:t>
      </w:r>
    </w:p>
    <w:p w14:paraId="1B0C6F70" w14:textId="04DC79FD" w:rsidR="005F3160" w:rsidRDefault="005F3160" w:rsidP="00AF3A40">
      <w:pPr>
        <w:rPr>
          <w:lang w:val="en-GB"/>
        </w:rPr>
      </w:pPr>
    </w:p>
    <w:p w14:paraId="19409E9A" w14:textId="5F113C8E" w:rsidR="005F3160" w:rsidRDefault="005F3160" w:rsidP="00AF3A40">
      <w:pPr>
        <w:rPr>
          <w:lang w:val="en-GB"/>
        </w:rPr>
      </w:pPr>
    </w:p>
    <w:p w14:paraId="334CFFC9" w14:textId="2BFD8096" w:rsidR="005F3160" w:rsidRDefault="005F3160" w:rsidP="00AF3A40">
      <w:pPr>
        <w:rPr>
          <w:lang w:val="en-GB"/>
        </w:rPr>
      </w:pPr>
    </w:p>
    <w:p w14:paraId="373AC7AB" w14:textId="650AC868" w:rsidR="005F3160" w:rsidRDefault="005F3160" w:rsidP="00AF3A40">
      <w:pPr>
        <w:rPr>
          <w:lang w:val="en-GB"/>
        </w:rPr>
      </w:pPr>
    </w:p>
    <w:p w14:paraId="69B71D16" w14:textId="30E3D6FE" w:rsidR="005F3160" w:rsidRDefault="005F3160" w:rsidP="00AF3A40">
      <w:pPr>
        <w:rPr>
          <w:lang w:val="en-GB"/>
        </w:rPr>
      </w:pPr>
    </w:p>
    <w:p w14:paraId="288CFA72" w14:textId="4370AB60" w:rsidR="005F3160" w:rsidRDefault="005F3160" w:rsidP="00AF3A40">
      <w:pPr>
        <w:rPr>
          <w:lang w:val="en-GB"/>
        </w:rPr>
      </w:pPr>
    </w:p>
    <w:p w14:paraId="546B520C" w14:textId="457206F3" w:rsidR="005F3160" w:rsidRDefault="005F3160" w:rsidP="005F3160">
      <w:pPr>
        <w:pStyle w:val="Heading3"/>
        <w:rPr>
          <w:lang w:val="en-GB"/>
        </w:rPr>
      </w:pPr>
      <w:r>
        <w:rPr>
          <w:lang w:val="en-GB"/>
        </w:rPr>
        <w:t>Matching settings</w:t>
      </w:r>
    </w:p>
    <w:p w14:paraId="42818081" w14:textId="780B81AA" w:rsidR="00D67CB0" w:rsidRPr="00D67CB0" w:rsidRDefault="00D67CB0" w:rsidP="00D67CB0">
      <w:pPr>
        <w:rPr>
          <w:lang w:val="en-GB"/>
        </w:rPr>
      </w:pPr>
      <w:r>
        <w:rPr>
          <w:lang w:val="en-GB"/>
        </w:rPr>
        <w:t>Matching settings can be adjusting using the matcher settings widget in the Stereo Matching tab.</w:t>
      </w:r>
    </w:p>
    <w:p w14:paraId="359CBB29" w14:textId="44E9B767" w:rsidR="00854F84" w:rsidRDefault="00854F84" w:rsidP="00854F84">
      <w:pPr>
        <w:pStyle w:val="Heading4"/>
        <w:rPr>
          <w:lang w:val="en-GB"/>
        </w:rPr>
      </w:pPr>
      <w:r>
        <w:rPr>
          <w:lang w:val="en-GB"/>
        </w:rPr>
        <w:t>Common settings</w:t>
      </w:r>
    </w:p>
    <w:p w14:paraId="58F7CFF3" w14:textId="201D7337" w:rsidR="00854F84" w:rsidRDefault="00854F84" w:rsidP="00854F84">
      <w:pPr>
        <w:rPr>
          <w:lang w:val="en-GB"/>
        </w:rPr>
      </w:pPr>
      <w:r>
        <w:rPr>
          <w:lang w:val="en-GB"/>
        </w:rPr>
        <w:t xml:space="preserve">There are several common parameters </w:t>
      </w:r>
      <w:r w:rsidR="003F6263">
        <w:rPr>
          <w:lang w:val="en-GB"/>
        </w:rPr>
        <w:t xml:space="preserve">across all three stereo matchers: </w:t>
      </w:r>
    </w:p>
    <w:p w14:paraId="0B98E9E4" w14:textId="77777777" w:rsidR="00854F84" w:rsidRDefault="00854F84" w:rsidP="00854F84">
      <w:pPr>
        <w:rPr>
          <w:lang w:val="en-GB"/>
        </w:rPr>
      </w:pPr>
      <w:r w:rsidRPr="00EF62C0">
        <w:rPr>
          <w:b/>
          <w:lang w:val="en-GB"/>
        </w:rPr>
        <w:t>Window size</w:t>
      </w:r>
      <w:r>
        <w:rPr>
          <w:lang w:val="en-GB"/>
        </w:rPr>
        <w:t xml:space="preserve"> – sets the size of the comparison region. Bigger values will produce denser disparity maps at the expense of fine detail and edge sharpness.</w:t>
      </w:r>
    </w:p>
    <w:p w14:paraId="498E11D2" w14:textId="1FDB53D1" w:rsidR="00854F84" w:rsidRDefault="00854F84" w:rsidP="00854F84">
      <w:pPr>
        <w:rPr>
          <w:lang w:val="en-GB"/>
        </w:rPr>
      </w:pPr>
      <w:r w:rsidRPr="00EF62C0">
        <w:rPr>
          <w:b/>
          <w:lang w:val="en-GB"/>
        </w:rPr>
        <w:t>Minimum disparity</w:t>
      </w:r>
      <w:r>
        <w:rPr>
          <w:lang w:val="en-GB"/>
        </w:rPr>
        <w:t xml:space="preserve"> – set the minimum disparity to search from. Disparity is the inverse of distance so close objects will have large disparity. </w:t>
      </w:r>
    </w:p>
    <w:p w14:paraId="62F6A98F" w14:textId="6A4686AB" w:rsidR="00854F84" w:rsidRDefault="00854F84" w:rsidP="00854F84">
      <w:pPr>
        <w:rPr>
          <w:lang w:val="en-GB"/>
        </w:rPr>
      </w:pPr>
      <w:r w:rsidRPr="00EF62C0">
        <w:rPr>
          <w:b/>
          <w:lang w:val="en-GB"/>
        </w:rPr>
        <w:t>Disparity range</w:t>
      </w:r>
      <w:r>
        <w:rPr>
          <w:lang w:val="en-GB"/>
        </w:rPr>
        <w:t xml:space="preserve"> – set the number of disparities to search over. A larger disparity range will increase the distance range that the 3D can be generated for, however, this will also increase processing time. </w:t>
      </w:r>
    </w:p>
    <w:p w14:paraId="2BD3CC2F" w14:textId="1699BA05" w:rsidR="00854F84" w:rsidRDefault="00854F84" w:rsidP="00854F84">
      <w:pPr>
        <w:rPr>
          <w:lang w:val="en-GB"/>
        </w:rPr>
      </w:pPr>
      <w:r>
        <w:rPr>
          <w:b/>
          <w:lang w:val="en-GB"/>
        </w:rPr>
        <w:t>Extend disparity</w:t>
      </w:r>
      <w:r>
        <w:rPr>
          <w:lang w:val="en-GB"/>
        </w:rPr>
        <w:t xml:space="preserve"> – enable/ disable extended disparity. By default, the maximum range of minimum disparity is set to a smaller value to make fine tuning the parameter easier. Should your application require a higher minimum disparity. For example, </w:t>
      </w:r>
      <w:r w:rsidR="00426752">
        <w:rPr>
          <w:lang w:val="en-GB"/>
        </w:rPr>
        <w:t xml:space="preserve">using </w:t>
      </w:r>
      <w:r>
        <w:rPr>
          <w:lang w:val="en-GB"/>
        </w:rPr>
        <w:t xml:space="preserve">a </w:t>
      </w:r>
      <w:r w:rsidR="00426752">
        <w:rPr>
          <w:lang w:val="en-GB"/>
        </w:rPr>
        <w:t>high-resolution</w:t>
      </w:r>
      <w:r>
        <w:rPr>
          <w:lang w:val="en-GB"/>
        </w:rPr>
        <w:t xml:space="preserve"> image with an object at a </w:t>
      </w:r>
      <w:r w:rsidR="00426752">
        <w:rPr>
          <w:lang w:val="en-GB"/>
        </w:rPr>
        <w:t xml:space="preserve">very close </w:t>
      </w:r>
      <w:r>
        <w:rPr>
          <w:lang w:val="en-GB"/>
        </w:rPr>
        <w:t xml:space="preserve">distance. This can be enabled to double the maximum value this can be set to. </w:t>
      </w:r>
    </w:p>
    <w:p w14:paraId="552DC8C0" w14:textId="32BF8AB4" w:rsidR="00854F84" w:rsidRPr="00854F84" w:rsidRDefault="00854F84" w:rsidP="00854F84">
      <w:pPr>
        <w:rPr>
          <w:lang w:val="en-GB"/>
        </w:rPr>
      </w:pPr>
      <w:r>
        <w:rPr>
          <w:b/>
          <w:lang w:val="en-GB"/>
        </w:rPr>
        <w:t>Negative disparity</w:t>
      </w:r>
      <w:r>
        <w:rPr>
          <w:lang w:val="en-GB"/>
        </w:rPr>
        <w:t xml:space="preserve"> –</w:t>
      </w:r>
      <w:r w:rsidR="007D4AD1">
        <w:rPr>
          <w:lang w:val="en-GB"/>
        </w:rPr>
        <w:t xml:space="preserve"> enable / disable negative disparity. This will toggle the minimum disparity between a positive and negative value. </w:t>
      </w:r>
      <w:proofErr w:type="gramStart"/>
      <w:r w:rsidR="007D4AD1">
        <w:rPr>
          <w:lang w:val="en-GB"/>
        </w:rPr>
        <w:t>Usually</w:t>
      </w:r>
      <w:proofErr w:type="gramEnd"/>
      <w:r w:rsidR="007D4AD1">
        <w:rPr>
          <w:lang w:val="en-GB"/>
        </w:rPr>
        <w:t xml:space="preserve"> </w:t>
      </w:r>
      <w:r w:rsidR="00FA2093">
        <w:rPr>
          <w:lang w:val="en-GB"/>
        </w:rPr>
        <w:t xml:space="preserve">disparity will be negative as it is comparing left and right disparities. However, if the camera being used has some toe-in the cross over of images will become positive at close distances. </w:t>
      </w:r>
      <w:r>
        <w:rPr>
          <w:lang w:val="en-GB"/>
        </w:rPr>
        <w:t xml:space="preserve"> </w:t>
      </w:r>
    </w:p>
    <w:p w14:paraId="2372A62F" w14:textId="49F9B859" w:rsidR="00854F84" w:rsidRDefault="00D67CB0" w:rsidP="00854F84">
      <w:pPr>
        <w:pStyle w:val="Heading4"/>
        <w:rPr>
          <w:lang w:val="en-GB"/>
        </w:rPr>
      </w:pPr>
      <w:r>
        <w:rPr>
          <w:noProof/>
        </w:rPr>
        <mc:AlternateContent>
          <mc:Choice Requires="wps">
            <w:drawing>
              <wp:anchor distT="0" distB="0" distL="114300" distR="114300" simplePos="0" relativeHeight="251701248" behindDoc="0" locked="0" layoutInCell="1" allowOverlap="1" wp14:anchorId="0C21FA9D" wp14:editId="6E6580E2">
                <wp:simplePos x="0" y="0"/>
                <wp:positionH relativeFrom="column">
                  <wp:posOffset>304800</wp:posOffset>
                </wp:positionH>
                <wp:positionV relativeFrom="paragraph">
                  <wp:posOffset>2251710</wp:posOffset>
                </wp:positionV>
                <wp:extent cx="514159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141595" cy="635"/>
                        </a:xfrm>
                        <a:prstGeom prst="rect">
                          <a:avLst/>
                        </a:prstGeom>
                        <a:solidFill>
                          <a:prstClr val="white"/>
                        </a:solidFill>
                        <a:ln>
                          <a:noFill/>
                        </a:ln>
                      </wps:spPr>
                      <wps:txbx>
                        <w:txbxContent>
                          <w:p w14:paraId="28D2BA2F" w14:textId="42F995B2" w:rsidR="00496D08" w:rsidRPr="00F72953" w:rsidRDefault="00496D08" w:rsidP="00D67CB0">
                            <w:pPr>
                              <w:pStyle w:val="Caption"/>
                              <w:rPr>
                                <w:noProof/>
                                <w:sz w:val="24"/>
                                <w:szCs w:val="24"/>
                              </w:rPr>
                            </w:pPr>
                            <w:r>
                              <w:t xml:space="preserve">Figure </w:t>
                            </w:r>
                            <w:r>
                              <w:fldChar w:fldCharType="begin"/>
                            </w:r>
                            <w:r>
                              <w:instrText xml:space="preserve"> SEQ Figure \* ARABIC </w:instrText>
                            </w:r>
                            <w:r>
                              <w:fldChar w:fldCharType="separate"/>
                            </w:r>
                            <w:r w:rsidR="0031024C">
                              <w:rPr>
                                <w:noProof/>
                              </w:rPr>
                              <w:t>4</w:t>
                            </w:r>
                            <w:r>
                              <w:fldChar w:fldCharType="end"/>
                            </w:r>
                            <w:r>
                              <w:t>: I3DRSGM Matcher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21FA9D" id="_x0000_t202" coordsize="21600,21600" o:spt="202" path="m,l,21600r21600,l21600,xe">
                <v:stroke joinstyle="miter"/>
                <v:path gradientshapeok="t" o:connecttype="rect"/>
              </v:shapetype>
              <v:shape id="Text Box 29" o:spid="_x0000_s1052" type="#_x0000_t202" style="position:absolute;left:0;text-align:left;margin-left:24pt;margin-top:177.3pt;width:404.8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yrpMAIAAGcEAAAOAAAAZHJzL2Uyb0RvYy54bWysVMFu2zAMvQ/YPwi6L06yJVi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" stroked="f">
                <v:textbox style="mso-fit-shape-to-text:t" inset="0,0,0,0">
                  <w:txbxContent>
                    <w:p w14:paraId="28D2BA2F" w14:textId="42F995B2" w:rsidR="00496D08" w:rsidRPr="00F72953" w:rsidRDefault="00496D08" w:rsidP="00D67CB0">
                      <w:pPr>
                        <w:pStyle w:val="Caption"/>
                        <w:rPr>
                          <w:noProof/>
                          <w:sz w:val="24"/>
                          <w:szCs w:val="24"/>
                        </w:rPr>
                      </w:pPr>
                      <w:r>
                        <w:t xml:space="preserve">Figure </w:t>
                      </w:r>
                      <w:r>
                        <w:fldChar w:fldCharType="begin"/>
                      </w:r>
                      <w:r>
                        <w:instrText xml:space="preserve"> SEQ Figure \* ARABIC </w:instrText>
                      </w:r>
                      <w:r>
                        <w:fldChar w:fldCharType="separate"/>
                      </w:r>
                      <w:r w:rsidR="0031024C">
                        <w:rPr>
                          <w:noProof/>
                        </w:rPr>
                        <w:t>4</w:t>
                      </w:r>
                      <w:r>
                        <w:fldChar w:fldCharType="end"/>
                      </w:r>
                      <w:r>
                        <w:t>: I3DRSGM Matcher Settings</w:t>
                      </w:r>
                    </w:p>
                  </w:txbxContent>
                </v:textbox>
                <w10:wrap type="square"/>
              </v:shape>
            </w:pict>
          </mc:Fallback>
        </mc:AlternateContent>
      </w:r>
      <w:r>
        <w:rPr>
          <w:noProof/>
        </w:rPr>
        <w:drawing>
          <wp:anchor distT="0" distB="0" distL="114300" distR="114300" simplePos="0" relativeHeight="251699200" behindDoc="0" locked="0" layoutInCell="1" allowOverlap="1" wp14:anchorId="2CCA5AFD" wp14:editId="470E56D0">
            <wp:simplePos x="0" y="0"/>
            <wp:positionH relativeFrom="column">
              <wp:posOffset>304800</wp:posOffset>
            </wp:positionH>
            <wp:positionV relativeFrom="paragraph">
              <wp:posOffset>330835</wp:posOffset>
            </wp:positionV>
            <wp:extent cx="5141595" cy="1863725"/>
            <wp:effectExtent l="0" t="0" r="190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141595" cy="1863725"/>
                    </a:xfrm>
                    <a:prstGeom prst="rect">
                      <a:avLst/>
                    </a:prstGeom>
                  </pic:spPr>
                </pic:pic>
              </a:graphicData>
            </a:graphic>
            <wp14:sizeRelH relativeFrom="page">
              <wp14:pctWidth>0</wp14:pctWidth>
            </wp14:sizeRelH>
            <wp14:sizeRelV relativeFrom="page">
              <wp14:pctHeight>0</wp14:pctHeight>
            </wp14:sizeRelV>
          </wp:anchor>
        </w:drawing>
      </w:r>
      <w:r w:rsidR="00854F84">
        <w:rPr>
          <w:lang w:val="en-GB"/>
        </w:rPr>
        <w:t>I3DR Semi-Global Matcher</w:t>
      </w:r>
    </w:p>
    <w:p w14:paraId="24A55E43" w14:textId="2D70CB12" w:rsidR="003F6263" w:rsidRPr="00D67CB0" w:rsidRDefault="00D67CB0" w:rsidP="003F6263">
      <w:pPr>
        <w:rPr>
          <w:lang w:val="en-GB"/>
        </w:rPr>
      </w:pPr>
      <w:r w:rsidRPr="00D67CB0">
        <w:rPr>
          <w:b/>
          <w:bCs/>
          <w:lang w:val="en-GB"/>
        </w:rPr>
        <w:t>Pyramid Level</w:t>
      </w:r>
      <w:r>
        <w:rPr>
          <w:b/>
          <w:bCs/>
          <w:lang w:val="en-GB"/>
        </w:rPr>
        <w:t xml:space="preserve"> </w:t>
      </w:r>
      <w:r>
        <w:rPr>
          <w:lang w:val="en-GB"/>
        </w:rPr>
        <w:t xml:space="preserve">– choose which pyramid in the matcher to use. This will be the top pyramid by default. Using pyramid levels less than the </w:t>
      </w:r>
      <w:r w:rsidR="009755DD">
        <w:rPr>
          <w:lang w:val="en-GB"/>
        </w:rPr>
        <w:t xml:space="preserve">top 2 pyramid levels will result in simplified and smoothed disparity results. The very top pyramid includes sub-pixel matching for more accuracy but less coverage. </w:t>
      </w:r>
    </w:p>
    <w:p w14:paraId="7C5C168A" w14:textId="497308A4" w:rsidR="009755DD" w:rsidRPr="00D67CB0" w:rsidRDefault="009755DD" w:rsidP="009755DD">
      <w:pPr>
        <w:rPr>
          <w:lang w:val="en-GB"/>
        </w:rPr>
      </w:pPr>
      <w:r>
        <w:rPr>
          <w:b/>
          <w:bCs/>
          <w:lang w:val="en-GB"/>
        </w:rPr>
        <w:t xml:space="preserve">Interpolation </w:t>
      </w:r>
      <w:r>
        <w:rPr>
          <w:lang w:val="en-GB"/>
        </w:rPr>
        <w:t xml:space="preserve">– enable / disable interpolation of space in-between matched areas. This is very useful on flat surfaces to fill areas will little to no texture. However, this will add artifacts in </w:t>
      </w:r>
      <w:r>
        <w:rPr>
          <w:lang w:val="en-GB"/>
        </w:rPr>
        <w:lastRenderedPageBreak/>
        <w:t xml:space="preserve">transitions between objects in the scene. For example, foreground and background objects will be connected </w:t>
      </w:r>
      <w:r w:rsidR="00074ADD">
        <w:rPr>
          <w:lang w:val="en-GB"/>
        </w:rPr>
        <w:t xml:space="preserve">by a wall of points </w:t>
      </w:r>
      <w:r>
        <w:rPr>
          <w:lang w:val="en-GB"/>
        </w:rPr>
        <w:t xml:space="preserve">even if there are not in the real-world. </w:t>
      </w:r>
      <w:r w:rsidR="00074ADD">
        <w:rPr>
          <w:lang w:val="en-GB"/>
        </w:rPr>
        <w:t xml:space="preserve">It is suggested to only use this on scenes with small distances between foreground and background objects. </w:t>
      </w:r>
    </w:p>
    <w:p w14:paraId="01136A87" w14:textId="797F7DC2" w:rsidR="00D67CB0" w:rsidRDefault="00854F84" w:rsidP="00EB728B">
      <w:pPr>
        <w:pStyle w:val="Heading4"/>
        <w:rPr>
          <w:lang w:val="en-GB"/>
        </w:rPr>
      </w:pPr>
      <w:r w:rsidRPr="009755DD">
        <w:rPr>
          <w:lang w:val="en-GB"/>
        </w:rPr>
        <w:t xml:space="preserve">OpenCV </w:t>
      </w:r>
      <w:r w:rsidR="009755DD">
        <w:rPr>
          <w:lang w:val="en-GB"/>
        </w:rPr>
        <w:t>Matchers</w:t>
      </w:r>
    </w:p>
    <w:p w14:paraId="06A1B900" w14:textId="72F0ECF9" w:rsidR="009755DD" w:rsidRDefault="003F64FD" w:rsidP="00D67CB0">
      <w:pPr>
        <w:rPr>
          <w:lang w:val="en-GB"/>
        </w:rPr>
      </w:pPr>
      <w:r>
        <w:rPr>
          <w:noProof/>
        </w:rPr>
        <w:drawing>
          <wp:anchor distT="0" distB="0" distL="114300" distR="114300" simplePos="0" relativeHeight="251702272" behindDoc="0" locked="0" layoutInCell="1" allowOverlap="1" wp14:anchorId="6BD82183" wp14:editId="0C253505">
            <wp:simplePos x="0" y="0"/>
            <wp:positionH relativeFrom="margin">
              <wp:posOffset>0</wp:posOffset>
            </wp:positionH>
            <wp:positionV relativeFrom="paragraph">
              <wp:posOffset>278765</wp:posOffset>
            </wp:positionV>
            <wp:extent cx="2976880" cy="1059180"/>
            <wp:effectExtent l="0" t="0" r="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76880" cy="10591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0" locked="0" layoutInCell="1" allowOverlap="1" wp14:anchorId="77FAF382" wp14:editId="0A6FB0ED">
            <wp:simplePos x="0" y="0"/>
            <wp:positionH relativeFrom="margin">
              <wp:posOffset>3061335</wp:posOffset>
            </wp:positionH>
            <wp:positionV relativeFrom="paragraph">
              <wp:posOffset>263525</wp:posOffset>
            </wp:positionV>
            <wp:extent cx="2919730" cy="1082040"/>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919730" cy="1082040"/>
                    </a:xfrm>
                    <a:prstGeom prst="rect">
                      <a:avLst/>
                    </a:prstGeom>
                  </pic:spPr>
                </pic:pic>
              </a:graphicData>
            </a:graphic>
            <wp14:sizeRelH relativeFrom="page">
              <wp14:pctWidth>0</wp14:pctWidth>
            </wp14:sizeRelH>
            <wp14:sizeRelV relativeFrom="page">
              <wp14:pctHeight>0</wp14:pctHeight>
            </wp14:sizeRelV>
          </wp:anchor>
        </w:drawing>
      </w:r>
      <w:proofErr w:type="gramStart"/>
      <w:r>
        <w:rPr>
          <w:lang w:val="en-GB"/>
        </w:rPr>
        <w:t>Both OpenCV</w:t>
      </w:r>
      <w:proofErr w:type="gramEnd"/>
      <w:r>
        <w:rPr>
          <w:lang w:val="en-GB"/>
        </w:rPr>
        <w:t xml:space="preserve"> matchers have the same settings bar one. </w:t>
      </w:r>
    </w:p>
    <w:p w14:paraId="3EEA6273" w14:textId="36C76C76" w:rsidR="009755DD" w:rsidRDefault="009755DD" w:rsidP="009755DD">
      <w:pPr>
        <w:rPr>
          <w:lang w:val="en-GB"/>
        </w:rPr>
      </w:pPr>
      <w:r w:rsidRPr="00EF62C0">
        <w:rPr>
          <w:b/>
          <w:lang w:val="en-GB"/>
        </w:rPr>
        <w:t>Uniqueness ratio</w:t>
      </w:r>
      <w:r>
        <w:rPr>
          <w:lang w:val="en-GB"/>
        </w:rPr>
        <w:t xml:space="preserve"> – sets how confident the algorithm must be before a match is allowed. Set this to a high value to improve robustness at the expense of disparity map density.</w:t>
      </w:r>
    </w:p>
    <w:p w14:paraId="40CFADAB" w14:textId="554177CC" w:rsidR="009755DD" w:rsidRDefault="009755DD" w:rsidP="009755DD">
      <w:pPr>
        <w:rPr>
          <w:lang w:val="en-GB"/>
        </w:rPr>
      </w:pPr>
      <w:r w:rsidRPr="00EF62C0">
        <w:rPr>
          <w:b/>
          <w:lang w:val="en-GB"/>
        </w:rPr>
        <w:t>LR Check</w:t>
      </w:r>
      <w:r>
        <w:rPr>
          <w:lang w:val="en-GB"/>
        </w:rPr>
        <w:t xml:space="preserve"> – enable an approximate left-right consistency check, which can reduce noise in the disparity map. </w:t>
      </w:r>
    </w:p>
    <w:p w14:paraId="1DA786C8" w14:textId="23179F26" w:rsidR="009755DD" w:rsidRDefault="009755DD" w:rsidP="00D67CB0">
      <w:pPr>
        <w:rPr>
          <w:lang w:val="en-GB"/>
        </w:rPr>
      </w:pPr>
      <w:r w:rsidRPr="00EF62C0">
        <w:rPr>
          <w:b/>
          <w:lang w:val="en-GB"/>
        </w:rPr>
        <w:t>Speckle filter</w:t>
      </w:r>
      <w:r>
        <w:rPr>
          <w:lang w:val="en-GB"/>
        </w:rPr>
        <w:t xml:space="preserve"> – a post-processing step to remove small outliers in the disparity map. Generally setting both range and window size to be high works well.</w:t>
      </w:r>
    </w:p>
    <w:p w14:paraId="4B3A3DC0" w14:textId="7D18090B" w:rsidR="003F64FD" w:rsidRDefault="003F64FD" w:rsidP="003F64FD">
      <w:pPr>
        <w:rPr>
          <w:lang w:val="en-GB"/>
        </w:rPr>
      </w:pPr>
      <w:r>
        <w:rPr>
          <w:b/>
          <w:lang w:val="en-GB"/>
        </w:rPr>
        <w:t>Window Size (Speckle filter)</w:t>
      </w:r>
      <w:r>
        <w:rPr>
          <w:lang w:val="en-GB"/>
        </w:rPr>
        <w:t xml:space="preserve"> – sets size of region to scan the images with to detect speckle. See Speckle filter for information on speckle.  </w:t>
      </w:r>
    </w:p>
    <w:p w14:paraId="5C412BCD" w14:textId="687FFEAB" w:rsidR="003F64FD" w:rsidRDefault="003F64FD" w:rsidP="00D67CB0">
      <w:pPr>
        <w:rPr>
          <w:lang w:val="en-GB"/>
        </w:rPr>
      </w:pPr>
      <w:r>
        <w:rPr>
          <w:b/>
          <w:lang w:val="en-GB"/>
        </w:rPr>
        <w:t>Range (Speckle filter)</w:t>
      </w:r>
      <w:r>
        <w:rPr>
          <w:lang w:val="en-GB"/>
        </w:rPr>
        <w:t xml:space="preserve"> – sets the range of speckle sizes to filter. See Speckle filter for information on speckle.  </w:t>
      </w:r>
    </w:p>
    <w:p w14:paraId="4B933934" w14:textId="4FAD1052" w:rsidR="003F64FD" w:rsidRDefault="003F64FD" w:rsidP="003F64FD">
      <w:pPr>
        <w:rPr>
          <w:lang w:val="en-GB"/>
        </w:rPr>
      </w:pPr>
      <w:r w:rsidRPr="00EF62C0">
        <w:rPr>
          <w:b/>
          <w:lang w:val="en-GB"/>
        </w:rPr>
        <w:t>Texture threshold</w:t>
      </w:r>
      <w:r>
        <w:rPr>
          <w:b/>
          <w:lang w:val="en-GB"/>
        </w:rPr>
        <w:t xml:space="preserve"> (OpenCV Block only)</w:t>
      </w:r>
      <w:r>
        <w:rPr>
          <w:lang w:val="en-GB"/>
        </w:rPr>
        <w:t xml:space="preserve"> – minimum image texture to allow matching, can avoid spurious matches in featureless regions.</w:t>
      </w:r>
    </w:p>
    <w:p w14:paraId="6A065276" w14:textId="77777777" w:rsidR="003F64FD" w:rsidRPr="00D67CB0" w:rsidRDefault="003F64FD" w:rsidP="003F64FD">
      <w:pPr>
        <w:rPr>
          <w:lang w:val="en-GB"/>
        </w:rPr>
      </w:pPr>
    </w:p>
    <w:p w14:paraId="768D4DCB" w14:textId="15E6F04E" w:rsidR="00D67CB0" w:rsidRDefault="003F64FD" w:rsidP="00AF3A40">
      <w:pPr>
        <w:rPr>
          <w:lang w:val="en-GB"/>
        </w:rPr>
      </w:pPr>
      <w:r>
        <w:rPr>
          <w:lang w:val="en-GB"/>
        </w:rPr>
        <w:t xml:space="preserve">(further description may be found in OpenCV’s documentation </w:t>
      </w:r>
      <w:hyperlink r:id="rId47" w:anchor="createstereosgbm" w:history="1">
        <w:r w:rsidRPr="00EF62C0">
          <w:rPr>
            <w:rStyle w:val="Hyperlink"/>
            <w:lang w:val="en-GB"/>
          </w:rPr>
          <w:t>here</w:t>
        </w:r>
      </w:hyperlink>
      <w:r>
        <w:rPr>
          <w:lang w:val="en-GB"/>
        </w:rPr>
        <w:t>)</w:t>
      </w:r>
    </w:p>
    <w:p w14:paraId="4447BFBF" w14:textId="0F93E9A4" w:rsidR="00D67CB0" w:rsidRDefault="00D67CB0" w:rsidP="00AF3A40">
      <w:pPr>
        <w:rPr>
          <w:lang w:val="en-GB"/>
        </w:rPr>
      </w:pPr>
    </w:p>
    <w:p w14:paraId="3876F798" w14:textId="470552D7" w:rsidR="00D67CB0" w:rsidRDefault="00D67CB0" w:rsidP="00AF3A40">
      <w:pPr>
        <w:rPr>
          <w:lang w:val="en-GB"/>
        </w:rPr>
      </w:pPr>
    </w:p>
    <w:p w14:paraId="3247ED08" w14:textId="0C5D071A" w:rsidR="00D67CB0" w:rsidRDefault="00D67CB0" w:rsidP="00AF3A40">
      <w:pPr>
        <w:rPr>
          <w:lang w:val="en-GB"/>
        </w:rPr>
      </w:pPr>
    </w:p>
    <w:p w14:paraId="67E636F3" w14:textId="05D70590" w:rsidR="00D67CB0" w:rsidRDefault="00D67CB0" w:rsidP="00AF3A40">
      <w:pPr>
        <w:rPr>
          <w:lang w:val="en-GB"/>
        </w:rPr>
      </w:pPr>
    </w:p>
    <w:p w14:paraId="24FD0D67" w14:textId="1AF7E2B7" w:rsidR="00D67CB0" w:rsidRDefault="00D67CB0" w:rsidP="00AF3A40">
      <w:pPr>
        <w:rPr>
          <w:lang w:val="en-GB"/>
        </w:rPr>
      </w:pPr>
    </w:p>
    <w:p w14:paraId="32C14619" w14:textId="3BAAE8BA" w:rsidR="00D67CB0" w:rsidRDefault="00D67CB0" w:rsidP="00AF3A40">
      <w:pPr>
        <w:rPr>
          <w:lang w:val="en-GB"/>
        </w:rPr>
      </w:pPr>
    </w:p>
    <w:p w14:paraId="26AEF187" w14:textId="2074863C" w:rsidR="00D67CB0" w:rsidRDefault="00D67CB0" w:rsidP="00AF3A40">
      <w:pPr>
        <w:rPr>
          <w:lang w:val="en-GB"/>
        </w:rPr>
      </w:pPr>
    </w:p>
    <w:p w14:paraId="314E7C7F" w14:textId="2B0ADFAB" w:rsidR="00D67CB0" w:rsidRDefault="00D67CB0" w:rsidP="00AF3A40">
      <w:pPr>
        <w:rPr>
          <w:lang w:val="en-GB"/>
        </w:rPr>
      </w:pPr>
    </w:p>
    <w:p w14:paraId="5B335A31" w14:textId="5C17F70B" w:rsidR="00D67CB0" w:rsidRDefault="00D67CB0" w:rsidP="00AF3A40">
      <w:pPr>
        <w:rPr>
          <w:lang w:val="en-GB"/>
        </w:rPr>
      </w:pPr>
    </w:p>
    <w:p w14:paraId="1E6D5AC2" w14:textId="643F7E52" w:rsidR="00D67CB0" w:rsidRDefault="00D67CB0" w:rsidP="00AF3A40">
      <w:pPr>
        <w:rPr>
          <w:lang w:val="en-GB"/>
        </w:rPr>
      </w:pPr>
    </w:p>
    <w:p w14:paraId="72DDF251" w14:textId="47A60828" w:rsidR="00D67CB0" w:rsidRDefault="00D67CB0" w:rsidP="00AF3A40">
      <w:pPr>
        <w:rPr>
          <w:lang w:val="en-GB"/>
        </w:rPr>
      </w:pPr>
    </w:p>
    <w:p w14:paraId="4793D4C0" w14:textId="0D55AB03" w:rsidR="00D67CB0" w:rsidRDefault="00D67CB0" w:rsidP="00AF3A40">
      <w:pPr>
        <w:rPr>
          <w:lang w:val="en-GB"/>
        </w:rPr>
      </w:pPr>
    </w:p>
    <w:p w14:paraId="2A8E3CBA" w14:textId="2DBC6C9C" w:rsidR="00D67CB0" w:rsidRDefault="00D67CB0" w:rsidP="00AF3A40">
      <w:pPr>
        <w:rPr>
          <w:lang w:val="en-GB"/>
        </w:rPr>
      </w:pPr>
    </w:p>
    <w:p w14:paraId="08D9B27F" w14:textId="22A15907" w:rsidR="00D67CB0" w:rsidRDefault="00D67CB0" w:rsidP="00AF3A40">
      <w:pPr>
        <w:rPr>
          <w:lang w:val="en-GB"/>
        </w:rPr>
      </w:pPr>
    </w:p>
    <w:p w14:paraId="0D093D9B" w14:textId="368D18E2" w:rsidR="00D67CB0" w:rsidRDefault="00D67CB0" w:rsidP="0046394E">
      <w:pPr>
        <w:rPr>
          <w:lang w:val="en-GB"/>
        </w:rPr>
      </w:pPr>
    </w:p>
    <w:p w14:paraId="5E006B12" w14:textId="5439EBB1" w:rsidR="00D67CB0" w:rsidRDefault="00D67CB0" w:rsidP="00D67CB0">
      <w:pPr>
        <w:pStyle w:val="Heading3"/>
        <w:rPr>
          <w:lang w:val="en-GB"/>
        </w:rPr>
      </w:pPr>
      <w:r>
        <w:rPr>
          <w:lang w:val="en-GB"/>
        </w:rPr>
        <w:t>Disparity Viewer</w:t>
      </w:r>
    </w:p>
    <w:p w14:paraId="572C7C66" w14:textId="4B2F137C" w:rsidR="0046394E" w:rsidRDefault="0046394E" w:rsidP="0046394E">
      <w:pPr>
        <w:jc w:val="left"/>
        <w:rPr>
          <w:lang w:val="en-GB"/>
        </w:rPr>
      </w:pPr>
      <w:r>
        <w:rPr>
          <w:lang w:val="en-GB"/>
        </w:rPr>
        <w:t>The disparity viewer will show 3D represented as a coloured disparity map.</w:t>
      </w:r>
    </w:p>
    <w:p w14:paraId="56A6244B" w14:textId="15C071D3" w:rsidR="00EF62C0" w:rsidRDefault="00EF62C0" w:rsidP="00AF3A40">
      <w:pPr>
        <w:rPr>
          <w:noProof/>
        </w:rPr>
      </w:pPr>
      <w:r>
        <w:rPr>
          <w:noProof/>
        </w:rPr>
        <w:drawing>
          <wp:inline distT="0" distB="0" distL="0" distR="0" wp14:anchorId="7A3BB983" wp14:editId="79E318BC">
            <wp:extent cx="2838450" cy="156146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868" r="8857"/>
                    <a:stretch/>
                  </pic:blipFill>
                  <pic:spPr bwMode="auto">
                    <a:xfrm>
                      <a:off x="0" y="0"/>
                      <a:ext cx="2845951" cy="1565592"/>
                    </a:xfrm>
                    <a:prstGeom prst="rect">
                      <a:avLst/>
                    </a:prstGeom>
                    <a:ln>
                      <a:noFill/>
                    </a:ln>
                    <a:extLst>
                      <a:ext uri="{53640926-AAD7-44D8-BBD7-CCE9431645EC}">
                        <a14:shadowObscured xmlns:a14="http://schemas.microsoft.com/office/drawing/2010/main"/>
                      </a:ext>
                    </a:extLst>
                  </pic:spPr>
                </pic:pic>
              </a:graphicData>
            </a:graphic>
          </wp:inline>
        </w:drawing>
      </w:r>
      <w:r w:rsidR="00D127FC" w:rsidRPr="00D127FC">
        <w:rPr>
          <w:noProof/>
        </w:rPr>
        <w:t xml:space="preserve"> </w:t>
      </w:r>
      <w:r w:rsidR="00D127FC">
        <w:rPr>
          <w:noProof/>
        </w:rPr>
        <w:drawing>
          <wp:inline distT="0" distB="0" distL="0" distR="0" wp14:anchorId="6273DD60" wp14:editId="1838DDAF">
            <wp:extent cx="2838450" cy="157080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49982" cy="1577184"/>
                    </a:xfrm>
                    <a:prstGeom prst="rect">
                      <a:avLst/>
                    </a:prstGeom>
                  </pic:spPr>
                </pic:pic>
              </a:graphicData>
            </a:graphic>
          </wp:inline>
        </w:drawing>
      </w:r>
    </w:p>
    <w:p w14:paraId="3ECB41A4" w14:textId="05C42C9E" w:rsidR="00D127FC" w:rsidRDefault="00D127FC" w:rsidP="00D127FC">
      <w:pPr>
        <w:pStyle w:val="Caption"/>
      </w:pPr>
      <w:r>
        <w:t xml:space="preserve">Figure </w:t>
      </w:r>
      <w:r>
        <w:fldChar w:fldCharType="begin"/>
      </w:r>
      <w:r>
        <w:instrText xml:space="preserve"> SEQ Figure \* ARABIC </w:instrText>
      </w:r>
      <w:r>
        <w:fldChar w:fldCharType="separate"/>
      </w:r>
      <w:r w:rsidR="0031024C">
        <w:rPr>
          <w:noProof/>
        </w:rPr>
        <w:t>5</w:t>
      </w:r>
      <w:r>
        <w:fldChar w:fldCharType="end"/>
      </w:r>
      <w:r>
        <w:t xml:space="preserve"> Left: disparity map with a SAD window size of 30 px, Right: disparity map with a SAD window size of 9 </w:t>
      </w:r>
      <w:proofErr w:type="gramStart"/>
      <w:r>
        <w:t>px</w:t>
      </w:r>
      <w:proofErr w:type="gramEnd"/>
    </w:p>
    <w:p w14:paraId="16A1F5BD" w14:textId="3E69ED20" w:rsidR="00D127FC" w:rsidRDefault="00D127FC" w:rsidP="00D127FC">
      <w:pPr>
        <w:rPr>
          <w:noProof/>
        </w:rPr>
      </w:pPr>
      <w:r>
        <w:rPr>
          <w:noProof/>
        </w:rPr>
        <w:drawing>
          <wp:inline distT="0" distB="0" distL="0" distR="0" wp14:anchorId="3AE55A55" wp14:editId="589D3FF0">
            <wp:extent cx="2805257" cy="1542891"/>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6353" cy="1548994"/>
                    </a:xfrm>
                    <a:prstGeom prst="rect">
                      <a:avLst/>
                    </a:prstGeom>
                  </pic:spPr>
                </pic:pic>
              </a:graphicData>
            </a:graphic>
          </wp:inline>
        </w:drawing>
      </w:r>
      <w:r w:rsidRPr="00D127FC">
        <w:rPr>
          <w:noProof/>
        </w:rPr>
        <w:t xml:space="preserve"> </w:t>
      </w:r>
      <w:r>
        <w:rPr>
          <w:noProof/>
        </w:rPr>
        <w:drawing>
          <wp:inline distT="0" distB="0" distL="0" distR="0" wp14:anchorId="757A40D1" wp14:editId="23AAD153">
            <wp:extent cx="2817477" cy="154671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34226" cy="1555905"/>
                    </a:xfrm>
                    <a:prstGeom prst="rect">
                      <a:avLst/>
                    </a:prstGeom>
                  </pic:spPr>
                </pic:pic>
              </a:graphicData>
            </a:graphic>
          </wp:inline>
        </w:drawing>
      </w:r>
    </w:p>
    <w:p w14:paraId="5E5D203C" w14:textId="143590D8" w:rsidR="00D127FC" w:rsidRDefault="00D127FC" w:rsidP="00D127FC">
      <w:pPr>
        <w:pStyle w:val="Caption"/>
      </w:pPr>
      <w:r>
        <w:t xml:space="preserve">Figure </w:t>
      </w:r>
      <w:r>
        <w:fldChar w:fldCharType="begin"/>
      </w:r>
      <w:r>
        <w:instrText xml:space="preserve"> SEQ Figure \* ARABIC </w:instrText>
      </w:r>
      <w:r>
        <w:fldChar w:fldCharType="separate"/>
      </w:r>
      <w:r w:rsidR="0031024C">
        <w:rPr>
          <w:noProof/>
        </w:rPr>
        <w:t>6</w:t>
      </w:r>
      <w:r>
        <w:fldChar w:fldCharType="end"/>
      </w:r>
      <w:r>
        <w:t xml:space="preserve"> Left: Speckle filtering enabled, Right: no speckle </w:t>
      </w:r>
      <w:proofErr w:type="gramStart"/>
      <w:r>
        <w:t>filtering</w:t>
      </w:r>
      <w:proofErr w:type="gramEnd"/>
    </w:p>
    <w:p w14:paraId="35AA9010" w14:textId="18C921F0" w:rsidR="00D127FC" w:rsidRDefault="00D127FC" w:rsidP="00D127FC">
      <w:pPr>
        <w:pStyle w:val="Caption"/>
      </w:pPr>
      <w:r>
        <w:rPr>
          <w:noProof/>
        </w:rPr>
        <w:drawing>
          <wp:inline distT="0" distB="0" distL="0" distR="0" wp14:anchorId="4BBC375C" wp14:editId="6B2D2FA5">
            <wp:extent cx="2752725" cy="15073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71494" cy="1517612"/>
                    </a:xfrm>
                    <a:prstGeom prst="rect">
                      <a:avLst/>
                    </a:prstGeom>
                  </pic:spPr>
                </pic:pic>
              </a:graphicData>
            </a:graphic>
          </wp:inline>
        </w:drawing>
      </w:r>
      <w:r w:rsidRPr="00D127FC">
        <w:rPr>
          <w:noProof/>
        </w:rPr>
        <w:t xml:space="preserve"> </w:t>
      </w:r>
      <w:r>
        <w:rPr>
          <w:noProof/>
        </w:rPr>
        <w:drawing>
          <wp:inline distT="0" distB="0" distL="0" distR="0" wp14:anchorId="5C9D3EE8" wp14:editId="3F89CC9F">
            <wp:extent cx="2794155" cy="152400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01059" cy="1527766"/>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31024C">
        <w:rPr>
          <w:noProof/>
        </w:rPr>
        <w:t>7</w:t>
      </w:r>
      <w:r>
        <w:fldChar w:fldCharType="end"/>
      </w:r>
      <w:r>
        <w:t xml:space="preserve"> Left: A small disparity range of 32 px does not match the whole image. Right: A higher range of 192 px matches more of the image closer to the camera, but also reduces the region of the image that can be matched.</w:t>
      </w:r>
    </w:p>
    <w:p w14:paraId="6B658FB9" w14:textId="77777777" w:rsidR="00D127FC" w:rsidRDefault="00D127FC" w:rsidP="00D127FC">
      <w:pPr>
        <w:pStyle w:val="Caption"/>
      </w:pPr>
      <w:r>
        <w:rPr>
          <w:noProof/>
        </w:rPr>
        <w:drawing>
          <wp:inline distT="0" distB="0" distL="0" distR="0" wp14:anchorId="1F692FC7" wp14:editId="247BB705">
            <wp:extent cx="2833543" cy="1536065"/>
            <wp:effectExtent l="0" t="0" r="508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54839" cy="1547610"/>
                    </a:xfrm>
                    <a:prstGeom prst="rect">
                      <a:avLst/>
                    </a:prstGeom>
                  </pic:spPr>
                </pic:pic>
              </a:graphicData>
            </a:graphic>
          </wp:inline>
        </w:drawing>
      </w:r>
      <w:r>
        <w:rPr>
          <w:noProof/>
        </w:rPr>
        <w:t xml:space="preserve"> </w:t>
      </w:r>
      <w:r>
        <w:rPr>
          <w:noProof/>
        </w:rPr>
        <w:drawing>
          <wp:inline distT="0" distB="0" distL="0" distR="0" wp14:anchorId="2E1BF2CA" wp14:editId="39290AB1">
            <wp:extent cx="2809875" cy="1540356"/>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22230" cy="1547129"/>
                    </a:xfrm>
                    <a:prstGeom prst="rect">
                      <a:avLst/>
                    </a:prstGeom>
                  </pic:spPr>
                </pic:pic>
              </a:graphicData>
            </a:graphic>
          </wp:inline>
        </w:drawing>
      </w:r>
      <w:r>
        <w:t xml:space="preserve"> </w:t>
      </w:r>
    </w:p>
    <w:p w14:paraId="3247AB36" w14:textId="30DA3F15" w:rsidR="00D127FC" w:rsidRDefault="00D127FC" w:rsidP="00D127FC">
      <w:pPr>
        <w:pStyle w:val="Caption"/>
      </w:pPr>
      <w:r>
        <w:lastRenderedPageBreak/>
        <w:t xml:space="preserve">Figure </w:t>
      </w:r>
      <w:r>
        <w:fldChar w:fldCharType="begin"/>
      </w:r>
      <w:r>
        <w:instrText xml:space="preserve"> SEQ Figure \* ARABIC </w:instrText>
      </w:r>
      <w:r>
        <w:fldChar w:fldCharType="separate"/>
      </w:r>
      <w:r w:rsidR="0031024C">
        <w:rPr>
          <w:noProof/>
        </w:rPr>
        <w:t>8</w:t>
      </w:r>
      <w:r>
        <w:fldChar w:fldCharType="end"/>
      </w:r>
      <w:r>
        <w:t xml:space="preserve"> Left: OpenCV Block Matcher Right: OpenCV SGB Matcher</w:t>
      </w:r>
    </w:p>
    <w:p w14:paraId="02800BF7" w14:textId="57C26761" w:rsidR="00914513" w:rsidRDefault="00914513" w:rsidP="00914513">
      <w:r>
        <w:t xml:space="preserve">For most applications you will probably need to tweak the matcher settings to get the best reconstruction for a specific </w:t>
      </w:r>
      <w:r w:rsidR="0046394E">
        <w:t>scene and</w:t>
      </w:r>
      <w:r>
        <w:t xml:space="preserve"> depending on the desired trade-off between point cloud sparsity and robustness.</w:t>
      </w:r>
    </w:p>
    <w:p w14:paraId="4C9918F8" w14:textId="77777777" w:rsidR="00144436" w:rsidRDefault="00144436" w:rsidP="00144436">
      <w:pPr>
        <w:rPr>
          <w:lang w:val="en-GB"/>
        </w:rPr>
      </w:pPr>
      <w:r>
        <w:rPr>
          <w:lang w:val="en-GB"/>
        </w:rPr>
        <w:t xml:space="preserve">The disparity viewer can be adjusted using the </w:t>
      </w:r>
      <w:r>
        <w:rPr>
          <w:noProof/>
        </w:rPr>
        <w:drawing>
          <wp:anchor distT="0" distB="0" distL="114300" distR="114300" simplePos="0" relativeHeight="251705344" behindDoc="0" locked="0" layoutInCell="1" allowOverlap="1" wp14:anchorId="638574E0" wp14:editId="768BF3E7">
            <wp:simplePos x="0" y="0"/>
            <wp:positionH relativeFrom="margin">
              <wp:align>right</wp:align>
            </wp:positionH>
            <wp:positionV relativeFrom="paragraph">
              <wp:posOffset>695960</wp:posOffset>
            </wp:positionV>
            <wp:extent cx="3368040" cy="1324610"/>
            <wp:effectExtent l="0" t="0" r="381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368040" cy="1324610"/>
                    </a:xfrm>
                    <a:prstGeom prst="rect">
                      <a:avLst/>
                    </a:prstGeom>
                  </pic:spPr>
                </pic:pic>
              </a:graphicData>
            </a:graphic>
            <wp14:sizeRelH relativeFrom="page">
              <wp14:pctWidth>0</wp14:pctWidth>
            </wp14:sizeRelH>
            <wp14:sizeRelV relativeFrom="page">
              <wp14:pctHeight>0</wp14:pctHeight>
            </wp14:sizeRelV>
          </wp:anchor>
        </w:drawing>
      </w:r>
      <w:r>
        <w:rPr>
          <w:lang w:val="en-GB"/>
        </w:rPr>
        <w:t>Disparity Viewer Settings below the disparity image, the view settings will show what the colours represent. The image below shows how a lower disparity means a higher distance in meters. This can be useful to quickly estimate object distances. Saturation filtering can be useful if very bright lights are observed by the cameras.</w:t>
      </w:r>
    </w:p>
    <w:p w14:paraId="285FCAC5" w14:textId="77777777" w:rsidR="00144436" w:rsidRDefault="00144436" w:rsidP="00144436">
      <w:pPr>
        <w:jc w:val="left"/>
        <w:rPr>
          <w:lang w:val="en-GB"/>
        </w:rPr>
      </w:pPr>
      <w:r>
        <w:rPr>
          <w:lang w:val="en-GB"/>
        </w:rPr>
        <w:t>If this is not visible you may need to hide the camera settings toolbar. This can be done by clicking ‘Hide settings’ in the bottom left.</w:t>
      </w:r>
    </w:p>
    <w:p w14:paraId="7DF2B7E3" w14:textId="77777777" w:rsidR="00144436" w:rsidRDefault="00144436" w:rsidP="00144436">
      <w:pPr>
        <w:jc w:val="left"/>
        <w:rPr>
          <w:lang w:val="en-GB"/>
        </w:rPr>
      </w:pPr>
      <w:r>
        <w:rPr>
          <w:noProof/>
        </w:rPr>
        <w:drawing>
          <wp:anchor distT="0" distB="0" distL="114300" distR="114300" simplePos="0" relativeHeight="251706368" behindDoc="0" locked="0" layoutInCell="1" allowOverlap="1" wp14:anchorId="18E358C1" wp14:editId="7218C952">
            <wp:simplePos x="0" y="0"/>
            <wp:positionH relativeFrom="margin">
              <wp:posOffset>594360</wp:posOffset>
            </wp:positionH>
            <wp:positionV relativeFrom="paragraph">
              <wp:posOffset>13335</wp:posOffset>
            </wp:positionV>
            <wp:extent cx="739140" cy="283210"/>
            <wp:effectExtent l="0" t="0" r="3810" b="25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739140" cy="283210"/>
                    </a:xfrm>
                    <a:prstGeom prst="rect">
                      <a:avLst/>
                    </a:prstGeom>
                  </pic:spPr>
                </pic:pic>
              </a:graphicData>
            </a:graphic>
            <wp14:sizeRelH relativeFrom="page">
              <wp14:pctWidth>0</wp14:pctWidth>
            </wp14:sizeRelH>
            <wp14:sizeRelV relativeFrom="page">
              <wp14:pctHeight>0</wp14:pctHeight>
            </wp14:sizeRelV>
          </wp:anchor>
        </w:drawing>
      </w:r>
    </w:p>
    <w:p w14:paraId="5804D62B" w14:textId="77777777" w:rsidR="00144436" w:rsidRPr="00914513" w:rsidRDefault="00144436" w:rsidP="00914513"/>
    <w:p w14:paraId="0557B1F0" w14:textId="77777777" w:rsidR="002272FF" w:rsidRDefault="002272FF" w:rsidP="002272FF">
      <w:pPr>
        <w:pStyle w:val="Heading2"/>
        <w:rPr>
          <w:lang w:val="en-GB"/>
        </w:rPr>
      </w:pPr>
      <w:bookmarkStart w:id="122" w:name="_Toc70673554"/>
      <w:bookmarkStart w:id="123" w:name="_Toc70673744"/>
      <w:r>
        <w:rPr>
          <w:lang w:val="en-GB"/>
        </w:rPr>
        <w:t>Viewing point clouds</w:t>
      </w:r>
      <w:bookmarkEnd w:id="122"/>
      <w:bookmarkEnd w:id="123"/>
    </w:p>
    <w:p w14:paraId="1052084E" w14:textId="77777777" w:rsidR="00FE386F" w:rsidRDefault="00FE386F" w:rsidP="002272FF">
      <w:pPr>
        <w:rPr>
          <w:lang w:val="en-GB"/>
        </w:rPr>
      </w:pPr>
      <w:r>
        <w:rPr>
          <w:lang w:val="en-GB"/>
        </w:rPr>
        <w:t>If the camera is properly calibrated, you can switch to the third tab to see the disparity map projected into 3D space. The point cloud is displayed with the image intensity overlaid on top of it.</w:t>
      </w:r>
    </w:p>
    <w:p w14:paraId="361540B7" w14:textId="77777777" w:rsidR="00FE386F" w:rsidRDefault="00862357" w:rsidP="002272FF">
      <w:pPr>
        <w:rPr>
          <w:lang w:val="en-GB"/>
        </w:rPr>
      </w:pPr>
      <w:r>
        <w:rPr>
          <w:noProof/>
        </w:rPr>
        <w:drawing>
          <wp:inline distT="0" distB="0" distL="0" distR="0" wp14:anchorId="40400C0F" wp14:editId="3BF037EA">
            <wp:extent cx="5731510" cy="371983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719830"/>
                    </a:xfrm>
                    <a:prstGeom prst="rect">
                      <a:avLst/>
                    </a:prstGeom>
                  </pic:spPr>
                </pic:pic>
              </a:graphicData>
            </a:graphic>
          </wp:inline>
        </w:drawing>
      </w:r>
    </w:p>
    <w:p w14:paraId="68607366" w14:textId="77777777" w:rsidR="00FE386F" w:rsidRDefault="00FE386F" w:rsidP="002272FF">
      <w:pPr>
        <w:rPr>
          <w:lang w:val="en-GB"/>
        </w:rPr>
      </w:pPr>
      <w:r>
        <w:rPr>
          <w:lang w:val="en-GB"/>
        </w:rPr>
        <w:t>You can zoom with the mouse wheel</w:t>
      </w:r>
      <w:r w:rsidR="00C565E6">
        <w:rPr>
          <w:lang w:val="en-GB"/>
        </w:rPr>
        <w:t xml:space="preserve"> </w:t>
      </w:r>
      <w:r>
        <w:rPr>
          <w:lang w:val="en-GB"/>
        </w:rPr>
        <w:t>and rotate with the left mouse button.</w:t>
      </w:r>
      <w:r w:rsidR="00C565E6">
        <w:rPr>
          <w:lang w:val="en-GB"/>
        </w:rPr>
        <w:t xml:space="preserve"> Holding shift and clicking pans the scene.</w:t>
      </w:r>
    </w:p>
    <w:p w14:paraId="5737FA27" w14:textId="77777777" w:rsidR="00C565E6" w:rsidRDefault="00C565E6" w:rsidP="002272FF">
      <w:pPr>
        <w:rPr>
          <w:lang w:val="en-GB"/>
        </w:rPr>
      </w:pPr>
      <w:r>
        <w:rPr>
          <w:lang w:val="en-GB"/>
        </w:rPr>
        <w:t>Set the min/max Z distance to limit the range of points shown.</w:t>
      </w:r>
    </w:p>
    <w:p w14:paraId="19848BCD" w14:textId="77777777" w:rsidR="00FE386F" w:rsidRDefault="00FE386F" w:rsidP="002272FF">
      <w:pPr>
        <w:rPr>
          <w:lang w:val="en-GB"/>
        </w:rPr>
      </w:pPr>
      <w:r>
        <w:rPr>
          <w:lang w:val="en-GB"/>
        </w:rPr>
        <w:lastRenderedPageBreak/>
        <w:t xml:space="preserve">You can save the current point cloud as a PLY file for viewing in other software, such as the freely available </w:t>
      </w:r>
      <w:proofErr w:type="spellStart"/>
      <w:r>
        <w:rPr>
          <w:lang w:val="en-GB"/>
        </w:rPr>
        <w:t>Meshlab</w:t>
      </w:r>
      <w:proofErr w:type="spellEnd"/>
      <w:r>
        <w:rPr>
          <w:lang w:val="en-GB"/>
        </w:rPr>
        <w:t xml:space="preserve"> or CloudCompare.</w:t>
      </w:r>
    </w:p>
    <w:p w14:paraId="090A7052" w14:textId="0BEE0798" w:rsidR="00B76FBD" w:rsidRDefault="00C565E6" w:rsidP="002272FF">
      <w:pPr>
        <w:rPr>
          <w:lang w:val="en-GB"/>
        </w:rPr>
      </w:pPr>
      <w:r>
        <w:rPr>
          <w:lang w:val="en-GB"/>
        </w:rPr>
        <w:t xml:space="preserve">Click the reset button to refresh the view. Occasionally the point cloud will not appear </w:t>
      </w:r>
      <w:r w:rsidR="00AE7F35">
        <w:rPr>
          <w:lang w:val="en-GB"/>
        </w:rPr>
        <w:t>immediately,</w:t>
      </w:r>
      <w:r>
        <w:rPr>
          <w:lang w:val="en-GB"/>
        </w:rPr>
        <w:t xml:space="preserve"> and you may need to shift the view slightly to re-render it</w:t>
      </w:r>
      <w:r w:rsidR="00EF164C">
        <w:rPr>
          <w:lang w:val="en-GB"/>
        </w:rPr>
        <w:t>.</w:t>
      </w:r>
    </w:p>
    <w:p w14:paraId="45A600AD" w14:textId="324CE4FA" w:rsidR="00FA26A0" w:rsidRDefault="00FA26A0" w:rsidP="00FA26A0">
      <w:pPr>
        <w:pStyle w:val="Heading1"/>
      </w:pPr>
      <w:bookmarkStart w:id="124" w:name="_Toc70673555"/>
      <w:bookmarkStart w:id="125" w:name="_Toc70673745"/>
      <w:r>
        <w:t>Machine learning</w:t>
      </w:r>
      <w:bookmarkEnd w:id="124"/>
      <w:bookmarkEnd w:id="125"/>
    </w:p>
    <w:p w14:paraId="26FB811B" w14:textId="5CA5D8D9" w:rsidR="00823C9B" w:rsidRDefault="00EB0E1D" w:rsidP="00FA26A0">
      <w:pPr>
        <w:rPr>
          <w:lang w:val="en-GB"/>
        </w:rPr>
      </w:pPr>
      <w:r>
        <w:rPr>
          <w:lang w:val="en-GB"/>
        </w:rPr>
        <w:t xml:space="preserve">Newly added to the Stereo Vision Toolkit is the ability to run object detection with machine learning. This uses the YOLO a state-of-the-art object detection algorithm using a convolutional neural network. This is implemented in the toolkit with flexibility to run different models for your own custom applications by providing configurations and weights. </w:t>
      </w:r>
      <w:r w:rsidR="00823C9B">
        <w:rPr>
          <w:lang w:val="en-GB"/>
        </w:rPr>
        <w:t xml:space="preserve">I3DR can generate custom trained </w:t>
      </w:r>
      <w:proofErr w:type="gramStart"/>
      <w:r w:rsidR="00823C9B">
        <w:rPr>
          <w:lang w:val="en-GB"/>
        </w:rPr>
        <w:t>model’s</w:t>
      </w:r>
      <w:proofErr w:type="gramEnd"/>
      <w:r w:rsidR="00823C9B">
        <w:rPr>
          <w:lang w:val="en-GB"/>
        </w:rPr>
        <w:t xml:space="preserve"> on request. Contact </w:t>
      </w:r>
      <w:hyperlink r:id="rId59" w:history="1">
        <w:r w:rsidR="00823C9B" w:rsidRPr="00BB655C">
          <w:rPr>
            <w:rStyle w:val="Hyperlink"/>
            <w:lang w:val="en-GB"/>
          </w:rPr>
          <w:t>info@i3drobotics.com</w:t>
        </w:r>
      </w:hyperlink>
      <w:r w:rsidR="00823C9B">
        <w:rPr>
          <w:lang w:val="en-GB"/>
        </w:rPr>
        <w:t xml:space="preserve"> for more info. </w:t>
      </w:r>
    </w:p>
    <w:p w14:paraId="4AF90B42" w14:textId="293D1280" w:rsidR="00FA26A0" w:rsidRDefault="00EB0E1D" w:rsidP="00FA26A0">
      <w:pPr>
        <w:rPr>
          <w:lang w:val="en-GB"/>
        </w:rPr>
      </w:pPr>
      <w:r>
        <w:rPr>
          <w:lang w:val="en-GB"/>
        </w:rPr>
        <w:t xml:space="preserve">By </w:t>
      </w:r>
      <w:proofErr w:type="gramStart"/>
      <w:r>
        <w:rPr>
          <w:lang w:val="en-GB"/>
        </w:rPr>
        <w:t>default</w:t>
      </w:r>
      <w:proofErr w:type="gramEnd"/>
      <w:r>
        <w:rPr>
          <w:lang w:val="en-GB"/>
        </w:rPr>
        <w:t xml:space="preserve"> the software provides sample data that show the format this should take in the following files:</w:t>
      </w:r>
    </w:p>
    <w:tbl>
      <w:tblPr>
        <w:tblStyle w:val="TableGrid"/>
        <w:tblW w:w="0" w:type="auto"/>
        <w:tblLook w:val="04A0" w:firstRow="1" w:lastRow="0" w:firstColumn="1" w:lastColumn="0" w:noHBand="0" w:noVBand="1"/>
      </w:tblPr>
      <w:tblGrid>
        <w:gridCol w:w="2689"/>
        <w:gridCol w:w="6319"/>
      </w:tblGrid>
      <w:tr w:rsidR="00EB0E1D" w14:paraId="1E396968" w14:textId="77777777" w:rsidTr="00EB0E1D">
        <w:trPr>
          <w:trHeight w:val="464"/>
        </w:trPr>
        <w:tc>
          <w:tcPr>
            <w:tcW w:w="2689" w:type="dxa"/>
          </w:tcPr>
          <w:p w14:paraId="3456034F" w14:textId="01614097" w:rsidR="00EB0E1D" w:rsidRPr="00EB0E1D" w:rsidRDefault="00EB0E1D" w:rsidP="00FA26A0">
            <w:pPr>
              <w:rPr>
                <w:rFonts w:asciiTheme="minorHAnsi" w:hAnsiTheme="minorHAnsi" w:cstheme="minorHAnsi"/>
                <w:b/>
                <w:bCs/>
                <w:lang w:val="en-GB"/>
              </w:rPr>
            </w:pPr>
            <w:r w:rsidRPr="00EB0E1D">
              <w:rPr>
                <w:rFonts w:asciiTheme="minorHAnsi" w:hAnsiTheme="minorHAnsi" w:cstheme="minorHAnsi"/>
                <w:b/>
                <w:bCs/>
                <w:lang w:val="en-GB"/>
              </w:rPr>
              <w:t>Filename</w:t>
            </w:r>
          </w:p>
        </w:tc>
        <w:tc>
          <w:tcPr>
            <w:tcW w:w="6319" w:type="dxa"/>
          </w:tcPr>
          <w:p w14:paraId="62C9B7A7" w14:textId="42CAB9DA" w:rsidR="00EB0E1D" w:rsidRPr="00EB0E1D" w:rsidRDefault="00EB0E1D" w:rsidP="00FA26A0">
            <w:pPr>
              <w:rPr>
                <w:rFonts w:asciiTheme="minorHAnsi" w:hAnsiTheme="minorHAnsi" w:cstheme="minorHAnsi"/>
                <w:b/>
                <w:bCs/>
                <w:lang w:val="en-GB"/>
              </w:rPr>
            </w:pPr>
            <w:r w:rsidRPr="00EB0E1D">
              <w:rPr>
                <w:rFonts w:asciiTheme="minorHAnsi" w:hAnsiTheme="minorHAnsi" w:cstheme="minorHAnsi"/>
                <w:b/>
                <w:bCs/>
                <w:lang w:val="en-GB"/>
              </w:rPr>
              <w:t>Description</w:t>
            </w:r>
          </w:p>
        </w:tc>
      </w:tr>
      <w:tr w:rsidR="00EB0E1D" w14:paraId="7C76D42D" w14:textId="77777777" w:rsidTr="00EB0E1D">
        <w:trPr>
          <w:trHeight w:val="464"/>
        </w:trPr>
        <w:tc>
          <w:tcPr>
            <w:tcW w:w="2689" w:type="dxa"/>
          </w:tcPr>
          <w:p w14:paraId="1B8D8663" w14:textId="3C9BE751" w:rsidR="00EB0E1D" w:rsidRPr="00EB0E1D" w:rsidRDefault="00EB0E1D" w:rsidP="00FA26A0">
            <w:pPr>
              <w:rPr>
                <w:rFonts w:asciiTheme="minorHAnsi" w:hAnsiTheme="minorHAnsi" w:cstheme="minorHAnsi"/>
                <w:lang w:val="en-GB"/>
              </w:rPr>
            </w:pPr>
            <w:proofErr w:type="spellStart"/>
            <w:proofErr w:type="gramStart"/>
            <w:r w:rsidRPr="00EB0E1D">
              <w:rPr>
                <w:rFonts w:asciiTheme="minorHAnsi" w:hAnsiTheme="minorHAnsi" w:cstheme="minorHAnsi"/>
                <w:lang w:val="en-GB"/>
              </w:rPr>
              <w:t>coco.names</w:t>
            </w:r>
            <w:proofErr w:type="spellEnd"/>
            <w:proofErr w:type="gramEnd"/>
          </w:p>
        </w:tc>
        <w:tc>
          <w:tcPr>
            <w:tcW w:w="6319" w:type="dxa"/>
          </w:tcPr>
          <w:p w14:paraId="1F694202" w14:textId="0B2C64BA" w:rsidR="00EB0E1D" w:rsidRPr="00EB0E1D" w:rsidRDefault="00EB0E1D" w:rsidP="00FA26A0">
            <w:pPr>
              <w:rPr>
                <w:rFonts w:asciiTheme="minorHAnsi" w:hAnsiTheme="minorHAnsi" w:cstheme="minorHAnsi"/>
                <w:lang w:val="en-GB"/>
              </w:rPr>
            </w:pPr>
            <w:r>
              <w:rPr>
                <w:rFonts w:asciiTheme="minorHAnsi" w:hAnsiTheme="minorHAnsi" w:cstheme="minorHAnsi"/>
                <w:lang w:val="en-GB"/>
              </w:rPr>
              <w:t>List of objects the network was trained to detect</w:t>
            </w:r>
          </w:p>
        </w:tc>
      </w:tr>
      <w:tr w:rsidR="00EB0E1D" w14:paraId="4C9161E5" w14:textId="77777777" w:rsidTr="00EB0E1D">
        <w:trPr>
          <w:trHeight w:val="452"/>
        </w:trPr>
        <w:tc>
          <w:tcPr>
            <w:tcW w:w="2689" w:type="dxa"/>
          </w:tcPr>
          <w:p w14:paraId="75B6C565" w14:textId="1A6A95F8" w:rsidR="00EB0E1D" w:rsidRPr="00EB0E1D" w:rsidRDefault="00EB0E1D" w:rsidP="00FA26A0">
            <w:pPr>
              <w:rPr>
                <w:rFonts w:asciiTheme="minorHAnsi" w:hAnsiTheme="minorHAnsi" w:cstheme="minorHAnsi"/>
                <w:lang w:val="en-GB"/>
              </w:rPr>
            </w:pPr>
            <w:r w:rsidRPr="00EB0E1D">
              <w:rPr>
                <w:rFonts w:asciiTheme="minorHAnsi" w:hAnsiTheme="minorHAnsi" w:cstheme="minorHAnsi"/>
                <w:lang w:val="en-GB"/>
              </w:rPr>
              <w:t>yolov4-tiny.cfg</w:t>
            </w:r>
          </w:p>
        </w:tc>
        <w:tc>
          <w:tcPr>
            <w:tcW w:w="6319" w:type="dxa"/>
          </w:tcPr>
          <w:p w14:paraId="7FBFA80D" w14:textId="795D58A9" w:rsidR="00EB0E1D" w:rsidRPr="00EB0E1D" w:rsidRDefault="00EB0E1D" w:rsidP="00FA26A0">
            <w:pPr>
              <w:rPr>
                <w:rFonts w:asciiTheme="minorHAnsi" w:hAnsiTheme="minorHAnsi" w:cstheme="minorHAnsi"/>
                <w:lang w:val="en-GB"/>
              </w:rPr>
            </w:pPr>
            <w:r w:rsidRPr="00EB0E1D">
              <w:rPr>
                <w:rFonts w:asciiTheme="minorHAnsi" w:hAnsiTheme="minorHAnsi" w:cstheme="minorHAnsi"/>
                <w:lang w:val="en-GB"/>
              </w:rPr>
              <w:t>Machine learning network configuration file</w:t>
            </w:r>
          </w:p>
        </w:tc>
      </w:tr>
      <w:tr w:rsidR="00EB0E1D" w14:paraId="5AE1D54A" w14:textId="77777777" w:rsidTr="00EB0E1D">
        <w:trPr>
          <w:trHeight w:val="452"/>
        </w:trPr>
        <w:tc>
          <w:tcPr>
            <w:tcW w:w="2689" w:type="dxa"/>
          </w:tcPr>
          <w:p w14:paraId="232F3717" w14:textId="03A849BC" w:rsidR="00EB0E1D" w:rsidRPr="00EB0E1D" w:rsidRDefault="00EB0E1D" w:rsidP="00FA26A0">
            <w:pPr>
              <w:rPr>
                <w:rFonts w:asciiTheme="minorHAnsi" w:hAnsiTheme="minorHAnsi" w:cstheme="minorHAnsi"/>
                <w:lang w:val="en-GB"/>
              </w:rPr>
            </w:pPr>
            <w:r w:rsidRPr="00EB0E1D">
              <w:rPr>
                <w:rFonts w:asciiTheme="minorHAnsi" w:hAnsiTheme="minorHAnsi" w:cstheme="minorHAnsi"/>
                <w:lang w:val="en-GB"/>
              </w:rPr>
              <w:t>yolov4-</w:t>
            </w:r>
            <w:proofErr w:type="gramStart"/>
            <w:r w:rsidRPr="00EB0E1D">
              <w:rPr>
                <w:rFonts w:asciiTheme="minorHAnsi" w:hAnsiTheme="minorHAnsi" w:cstheme="minorHAnsi"/>
                <w:lang w:val="en-GB"/>
              </w:rPr>
              <w:t>tiny.weights</w:t>
            </w:r>
            <w:proofErr w:type="gramEnd"/>
          </w:p>
        </w:tc>
        <w:tc>
          <w:tcPr>
            <w:tcW w:w="6319" w:type="dxa"/>
          </w:tcPr>
          <w:p w14:paraId="65612553" w14:textId="4A478B1C" w:rsidR="00EB0E1D" w:rsidRPr="00EB0E1D" w:rsidRDefault="00EB0E1D" w:rsidP="00FA26A0">
            <w:pPr>
              <w:rPr>
                <w:rFonts w:asciiTheme="minorHAnsi" w:hAnsiTheme="minorHAnsi" w:cstheme="minorHAnsi"/>
                <w:lang w:val="en-GB"/>
              </w:rPr>
            </w:pPr>
            <w:r>
              <w:rPr>
                <w:rFonts w:asciiTheme="minorHAnsi" w:hAnsiTheme="minorHAnsi" w:cstheme="minorHAnsi"/>
                <w:lang w:val="en-GB"/>
              </w:rPr>
              <w:t>Machine learning network weights</w:t>
            </w:r>
          </w:p>
        </w:tc>
      </w:tr>
    </w:tbl>
    <w:p w14:paraId="7E3D36EC" w14:textId="0ECC0996" w:rsidR="00823C9B" w:rsidRDefault="00823C9B" w:rsidP="00FA26A0">
      <w:pPr>
        <w:rPr>
          <w:lang w:val="en-GB"/>
        </w:rPr>
      </w:pPr>
      <w:r>
        <w:rPr>
          <w:lang w:val="en-GB"/>
        </w:rPr>
        <w:t xml:space="preserve">These are standard files that can be exported from any YOLO v4 training network. </w:t>
      </w:r>
    </w:p>
    <w:p w14:paraId="22E54937" w14:textId="2C5CC6A3" w:rsidR="00EB0E1D" w:rsidRDefault="00EB0E1D" w:rsidP="00FA26A0">
      <w:pPr>
        <w:rPr>
          <w:lang w:val="en-GB"/>
        </w:rPr>
      </w:pPr>
      <w:r>
        <w:rPr>
          <w:noProof/>
          <w:lang w:val="en-GB"/>
        </w:rPr>
        <mc:AlternateContent>
          <mc:Choice Requires="wpg">
            <w:drawing>
              <wp:anchor distT="0" distB="0" distL="114300" distR="114300" simplePos="0" relativeHeight="251767808" behindDoc="0" locked="0" layoutInCell="1" allowOverlap="1" wp14:anchorId="68679D58" wp14:editId="099DDFDB">
                <wp:simplePos x="0" y="0"/>
                <wp:positionH relativeFrom="margin">
                  <wp:align>left</wp:align>
                </wp:positionH>
                <wp:positionV relativeFrom="paragraph">
                  <wp:posOffset>263294</wp:posOffset>
                </wp:positionV>
                <wp:extent cx="3037402" cy="1468582"/>
                <wp:effectExtent l="0" t="0" r="0" b="0"/>
                <wp:wrapNone/>
                <wp:docPr id="60" name="Group 60"/>
                <wp:cNvGraphicFramePr/>
                <a:graphic xmlns:a="http://schemas.openxmlformats.org/drawingml/2006/main">
                  <a:graphicData uri="http://schemas.microsoft.com/office/word/2010/wordprocessingGroup">
                    <wpg:wgp>
                      <wpg:cNvGrpSpPr/>
                      <wpg:grpSpPr>
                        <a:xfrm>
                          <a:off x="0" y="0"/>
                          <a:ext cx="3037402" cy="1468582"/>
                          <a:chOff x="0" y="0"/>
                          <a:chExt cx="4010891" cy="1939636"/>
                        </a:xfrm>
                      </wpg:grpSpPr>
                      <pic:pic xmlns:pic="http://schemas.openxmlformats.org/drawingml/2006/picture">
                        <pic:nvPicPr>
                          <pic:cNvPr id="47" name="Picture 47"/>
                          <pic:cNvPicPr>
                            <a:picLocks noChangeAspect="1"/>
                          </pic:cNvPicPr>
                        </pic:nvPicPr>
                        <pic:blipFill rotWithShape="1">
                          <a:blip r:embed="rId60" cstate="print">
                            <a:extLst>
                              <a:ext uri="{28A0092B-C50C-407E-A947-70E740481C1C}">
                                <a14:useLocalDpi xmlns:a14="http://schemas.microsoft.com/office/drawing/2010/main" val="0"/>
                              </a:ext>
                            </a:extLst>
                          </a:blip>
                          <a:srcRect r="30020" b="39829"/>
                          <a:stretch/>
                        </pic:blipFill>
                        <pic:spPr bwMode="auto">
                          <a:xfrm>
                            <a:off x="0" y="0"/>
                            <a:ext cx="4010891" cy="193963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pic:cNvPicPr>
                            <a:picLocks noChangeAspect="1"/>
                          </pic:cNvPicPr>
                        </pic:nvPicPr>
                        <pic:blipFill rotWithShape="1">
                          <a:blip r:embed="rId61">
                            <a:extLst>
                              <a:ext uri="{28A0092B-C50C-407E-A947-70E740481C1C}">
                                <a14:useLocalDpi xmlns:a14="http://schemas.microsoft.com/office/drawing/2010/main" val="0"/>
                              </a:ext>
                            </a:extLst>
                          </a:blip>
                          <a:srcRect l="32760" t="9240" r="59753" b="85817"/>
                          <a:stretch/>
                        </pic:blipFill>
                        <pic:spPr bwMode="auto">
                          <a:xfrm>
                            <a:off x="2360468" y="199159"/>
                            <a:ext cx="1524000" cy="563880"/>
                          </a:xfrm>
                          <a:prstGeom prst="rect">
                            <a:avLst/>
                          </a:prstGeom>
                          <a:ln w="19050">
                            <a:solidFill>
                              <a:schemeClr val="bg1"/>
                            </a:solidFill>
                          </a:ln>
                          <a:extLst>
                            <a:ext uri="{53640926-AAD7-44D8-BBD7-CCE9431645EC}">
                              <a14:shadowObscured xmlns:a14="http://schemas.microsoft.com/office/drawing/2010/main"/>
                            </a:ext>
                          </a:extLst>
                        </pic:spPr>
                      </pic:pic>
                      <wps:wsp>
                        <wps:cNvPr id="51" name="Rectangle 51"/>
                        <wps:cNvSpPr/>
                        <wps:spPr>
                          <a:xfrm>
                            <a:off x="1974273" y="304800"/>
                            <a:ext cx="332509" cy="145473"/>
                          </a:xfrm>
                          <a:prstGeom prst="rect">
                            <a:avLst/>
                          </a:prstGeom>
                          <a:noFill/>
                          <a:ln>
                            <a:solidFill>
                              <a:schemeClr val="bg1">
                                <a:lumMod val="9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627EEE" id="Group 60" o:spid="_x0000_s1026" style="position:absolute;margin-left:0;margin-top:20.75pt;width:239.15pt;height:115.65pt;z-index:251767808;mso-position-horizontal:left;mso-position-horizontal-relative:margin;mso-width-relative:margin;mso-height-relative:margin" coordsize="40108,19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">
                <v:shape id="Picture 47" o:spid="_x0000_s1027" type="#_x0000_t75" style="position:absolute;width:40108;height:19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">
                  <v:imagedata r:id="rId62" o:title="" cropbottom="26102f" cropright="19674f"/>
                </v:shape>
                <v:shape id="Picture 39" o:spid="_x0000_s1028" type="#_x0000_t75" style="position:absolute;left:23604;top:1991;width:15240;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" stroked="t" strokecolor="white [3212]" strokeweight="1.5pt">
                  <v:imagedata r:id="rId63" o:title="" croptop="6056f" cropbottom="56241f" cropleft="21470f" cropright="39160f"/>
                  <v:path arrowok="t"/>
                </v:shape>
                <v:rect id="Rectangle 51" o:spid="_x0000_s1029" style="position:absolute;left:19742;top:3048;width:3325;height:1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" filled="f" strokecolor="#f2f2f2 [3052]" strokeweight="1pt"/>
                <w10:wrap anchorx="margin"/>
              </v:group>
            </w:pict>
          </mc:Fallback>
        </mc:AlternateContent>
      </w:r>
      <w:r>
        <w:rPr>
          <w:lang w:val="en-GB"/>
        </w:rPr>
        <w:t>To start using object detection, connect a camera and navigate to the ‘Detect Object’ tab.</w:t>
      </w:r>
    </w:p>
    <w:p w14:paraId="38FD0329" w14:textId="0ACA4D5D" w:rsidR="00EB0E1D" w:rsidRDefault="00EB0E1D" w:rsidP="00FA26A0">
      <w:pPr>
        <w:rPr>
          <w:lang w:val="en-GB"/>
        </w:rPr>
      </w:pPr>
    </w:p>
    <w:p w14:paraId="06EFBE03" w14:textId="365923BA" w:rsidR="00EB0E1D" w:rsidRDefault="00EB0E1D" w:rsidP="00FA26A0">
      <w:pPr>
        <w:rPr>
          <w:lang w:val="en-GB"/>
        </w:rPr>
      </w:pPr>
    </w:p>
    <w:p w14:paraId="14BC579C" w14:textId="66D5C4CA" w:rsidR="00EB0E1D" w:rsidRDefault="00EB0E1D" w:rsidP="00FA26A0">
      <w:pPr>
        <w:rPr>
          <w:lang w:val="en-GB"/>
        </w:rPr>
      </w:pPr>
    </w:p>
    <w:p w14:paraId="13126A82" w14:textId="56F2D454" w:rsidR="00EB0E1D" w:rsidRDefault="00EB0E1D" w:rsidP="00FA26A0">
      <w:pPr>
        <w:rPr>
          <w:lang w:val="en-GB"/>
        </w:rPr>
      </w:pPr>
    </w:p>
    <w:p w14:paraId="670FDC48" w14:textId="6682A02E" w:rsidR="00EB0E1D" w:rsidRDefault="00EB0E1D" w:rsidP="00FA26A0">
      <w:pPr>
        <w:rPr>
          <w:lang w:val="en-GB"/>
        </w:rPr>
      </w:pPr>
    </w:p>
    <w:p w14:paraId="3C47DF60" w14:textId="015C381B" w:rsidR="00EB0E1D" w:rsidRDefault="00EB0E1D" w:rsidP="00FA26A0">
      <w:pPr>
        <w:rPr>
          <w:lang w:val="en-GB"/>
        </w:rPr>
      </w:pPr>
    </w:p>
    <w:p w14:paraId="38CF95B7" w14:textId="06A94E77" w:rsidR="00EB0E1D" w:rsidRDefault="00332C9C" w:rsidP="00FA26A0">
      <w:pPr>
        <w:rPr>
          <w:lang w:val="en-GB"/>
        </w:rPr>
      </w:pPr>
      <w:r>
        <w:rPr>
          <w:noProof/>
          <w:lang w:val="en-GB"/>
        </w:rPr>
        <mc:AlternateContent>
          <mc:Choice Requires="wpg">
            <w:drawing>
              <wp:anchor distT="0" distB="0" distL="114300" distR="114300" simplePos="0" relativeHeight="251770880" behindDoc="0" locked="0" layoutInCell="1" allowOverlap="1" wp14:anchorId="2833DE42" wp14:editId="183D02A2">
                <wp:simplePos x="0" y="0"/>
                <wp:positionH relativeFrom="column">
                  <wp:posOffset>0</wp:posOffset>
                </wp:positionH>
                <wp:positionV relativeFrom="paragraph">
                  <wp:posOffset>457200</wp:posOffset>
                </wp:positionV>
                <wp:extent cx="5861050" cy="3151505"/>
                <wp:effectExtent l="0" t="0" r="6350" b="0"/>
                <wp:wrapNone/>
                <wp:docPr id="231" name="Group 231"/>
                <wp:cNvGraphicFramePr/>
                <a:graphic xmlns:a="http://schemas.openxmlformats.org/drawingml/2006/main">
                  <a:graphicData uri="http://schemas.microsoft.com/office/word/2010/wordprocessingGroup">
                    <wpg:wgp>
                      <wpg:cNvGrpSpPr/>
                      <wpg:grpSpPr>
                        <a:xfrm>
                          <a:off x="0" y="0"/>
                          <a:ext cx="5861050" cy="3151505"/>
                          <a:chOff x="0" y="0"/>
                          <a:chExt cx="5861050" cy="3151505"/>
                        </a:xfrm>
                      </wpg:grpSpPr>
                      <pic:pic xmlns:pic="http://schemas.openxmlformats.org/drawingml/2006/picture">
                        <pic:nvPicPr>
                          <pic:cNvPr id="38" name="Picture 38"/>
                          <pic:cNvPicPr>
                            <a:picLocks noChangeAspect="1"/>
                          </pic:cNvPicPr>
                        </pic:nvPicPr>
                        <pic:blipFill rotWithShape="1">
                          <a:blip r:embed="rId64" cstate="print">
                            <a:extLst>
                              <a:ext uri="{28A0092B-C50C-407E-A947-70E740481C1C}">
                                <a14:useLocalDpi xmlns:a14="http://schemas.microsoft.com/office/drawing/2010/main" val="0"/>
                              </a:ext>
                            </a:extLst>
                          </a:blip>
                          <a:srcRect b="4381"/>
                          <a:stretch/>
                        </pic:blipFill>
                        <pic:spPr bwMode="auto">
                          <a:xfrm>
                            <a:off x="0" y="0"/>
                            <a:ext cx="5861050" cy="3151505"/>
                          </a:xfrm>
                          <a:prstGeom prst="rect">
                            <a:avLst/>
                          </a:prstGeom>
                          <a:ln>
                            <a:noFill/>
                          </a:ln>
                          <a:extLst>
                            <a:ext uri="{53640926-AAD7-44D8-BBD7-CCE9431645EC}">
                              <a14:shadowObscured xmlns:a14="http://schemas.microsoft.com/office/drawing/2010/main"/>
                            </a:ext>
                          </a:extLst>
                        </pic:spPr>
                      </pic:pic>
                      <wps:wsp>
                        <wps:cNvPr id="193" name="Rectangle 193"/>
                        <wps:cNvSpPr/>
                        <wps:spPr>
                          <a:xfrm>
                            <a:off x="1801091" y="2223655"/>
                            <a:ext cx="332490" cy="145447"/>
                          </a:xfrm>
                          <a:prstGeom prst="rect">
                            <a:avLst/>
                          </a:prstGeom>
                          <a:noFill/>
                          <a:ln>
                            <a:solidFill>
                              <a:schemeClr val="bg1">
                                <a:lumMod val="9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FA7596" id="Group 231" o:spid="_x0000_s1026" style="position:absolute;margin-left:0;margin-top:36pt;width:461.5pt;height:248.15pt;z-index:251770880" coordsize="58610,31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">
                <v:shape id="Picture 38" o:spid="_x0000_s1027" type="#_x0000_t75" style="position:absolute;width:58610;height:3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">
                  <v:imagedata r:id="rId65" o:title="" cropbottom="2871f"/>
                </v:shape>
                <v:rect id="Rectangle 193" o:spid="_x0000_s1028" style="position:absolute;left:18010;top:22236;width:3325;height:1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" filled="f" strokecolor="#f2f2f2 [3052]" strokeweight="1pt"/>
              </v:group>
            </w:pict>
          </mc:Fallback>
        </mc:AlternateContent>
      </w:r>
      <w:r w:rsidR="00823C9B">
        <w:rPr>
          <w:lang w:val="en-GB"/>
        </w:rPr>
        <w:t>This will show the following window below. To load a machine learning model, click ‘Load model’ in the settings panel at the bottom.</w:t>
      </w:r>
      <w:r w:rsidR="00823C9B" w:rsidRPr="00823C9B">
        <w:rPr>
          <w:noProof/>
        </w:rPr>
        <w:t xml:space="preserve"> </w:t>
      </w:r>
      <w:r w:rsidR="00823C9B">
        <w:rPr>
          <w:lang w:val="en-GB"/>
        </w:rPr>
        <w:t xml:space="preserve"> </w:t>
      </w:r>
    </w:p>
    <w:p w14:paraId="790792DF" w14:textId="3E144A39" w:rsidR="00EB0E1D" w:rsidRDefault="00823C9B" w:rsidP="00FA26A0">
      <w:pPr>
        <w:rPr>
          <w:lang w:val="en-GB"/>
        </w:rPr>
      </w:pPr>
      <w:r>
        <w:rPr>
          <w:lang w:val="en-GB"/>
        </w:rPr>
        <w:t>This will bring up the following menu:</w:t>
      </w:r>
    </w:p>
    <w:p w14:paraId="7B8A05E0" w14:textId="002DB6AB" w:rsidR="00823C9B" w:rsidRDefault="00823C9B" w:rsidP="00FA26A0">
      <w:pPr>
        <w:rPr>
          <w:lang w:val="en-GB"/>
        </w:rPr>
      </w:pPr>
      <w:r w:rsidRPr="00823C9B">
        <w:rPr>
          <w:noProof/>
          <w:lang w:val="en-GB"/>
        </w:rPr>
        <w:lastRenderedPageBreak/>
        <w:drawing>
          <wp:inline distT="0" distB="0" distL="0" distR="0" wp14:anchorId="482A4788" wp14:editId="39652200">
            <wp:extent cx="3788772" cy="331787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80" t="613" r="1540" b="1525"/>
                    <a:stretch/>
                  </pic:blipFill>
                  <pic:spPr bwMode="auto">
                    <a:xfrm>
                      <a:off x="0" y="0"/>
                      <a:ext cx="3789740" cy="3318723"/>
                    </a:xfrm>
                    <a:prstGeom prst="rect">
                      <a:avLst/>
                    </a:prstGeom>
                    <a:ln>
                      <a:noFill/>
                    </a:ln>
                    <a:extLst>
                      <a:ext uri="{53640926-AAD7-44D8-BBD7-CCE9431645EC}">
                        <a14:shadowObscured xmlns:a14="http://schemas.microsoft.com/office/drawing/2010/main"/>
                      </a:ext>
                    </a:extLst>
                  </pic:spPr>
                </pic:pic>
              </a:graphicData>
            </a:graphic>
          </wp:inline>
        </w:drawing>
      </w:r>
    </w:p>
    <w:p w14:paraId="66B412CF" w14:textId="48B7535E" w:rsidR="00823C9B" w:rsidRDefault="00823C9B" w:rsidP="00FA26A0">
      <w:pPr>
        <w:rPr>
          <w:lang w:val="en-GB"/>
        </w:rPr>
      </w:pPr>
      <w:r>
        <w:rPr>
          <w:lang w:val="en-GB"/>
        </w:rPr>
        <w:t xml:space="preserve">The sample files described earlier are auto filled here. </w:t>
      </w:r>
    </w:p>
    <w:p w14:paraId="23BE6056" w14:textId="6E0395A2" w:rsidR="00823C9B" w:rsidRDefault="00823C9B" w:rsidP="00FA26A0">
      <w:pPr>
        <w:rPr>
          <w:lang w:val="en-GB"/>
        </w:rPr>
      </w:pPr>
      <w:r>
        <w:rPr>
          <w:lang w:val="en-GB"/>
        </w:rPr>
        <w:t xml:space="preserve">The machine learning network type can be changed between YOLO (Darknet) and </w:t>
      </w:r>
      <w:proofErr w:type="spellStart"/>
      <w:r>
        <w:rPr>
          <w:lang w:val="en-GB"/>
        </w:rPr>
        <w:t>Tensorflow</w:t>
      </w:r>
      <w:proofErr w:type="spellEnd"/>
      <w:r>
        <w:rPr>
          <w:lang w:val="en-GB"/>
        </w:rPr>
        <w:t xml:space="preserve"> however it is advised to use YOLO. Change the config, weight, and names files by clicking on the ‘…’ button and finding the file in the file explorer.</w:t>
      </w:r>
      <w:r w:rsidR="00332C9C">
        <w:rPr>
          <w:lang w:val="en-GB"/>
        </w:rPr>
        <w:t xml:space="preserve"> </w:t>
      </w:r>
    </w:p>
    <w:p w14:paraId="1A905613" w14:textId="10967461" w:rsidR="00332C9C" w:rsidRDefault="00332C9C" w:rsidP="00FA26A0">
      <w:pPr>
        <w:rPr>
          <w:lang w:val="en-GB"/>
        </w:rPr>
      </w:pPr>
      <w:r>
        <w:rPr>
          <w:lang w:val="en-GB"/>
        </w:rPr>
        <w:t xml:space="preserve">Press ‘OK’ to load the model. This will start the detection process on new images as they arrived from the camera. </w:t>
      </w:r>
    </w:p>
    <w:p w14:paraId="76FB6CB3" w14:textId="60C7CDEA" w:rsidR="00332C9C" w:rsidRDefault="00332C9C" w:rsidP="00FA26A0">
      <w:pPr>
        <w:rPr>
          <w:lang w:val="en-GB"/>
        </w:rPr>
      </w:pPr>
      <w:r>
        <w:rPr>
          <w:noProof/>
        </w:rPr>
        <w:drawing>
          <wp:inline distT="0" distB="0" distL="0" distR="0" wp14:anchorId="6C337B39" wp14:editId="3CD8E5B3">
            <wp:extent cx="5731510" cy="3082636"/>
            <wp:effectExtent l="0" t="0" r="254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4381"/>
                    <a:stretch/>
                  </pic:blipFill>
                  <pic:spPr bwMode="auto">
                    <a:xfrm>
                      <a:off x="0" y="0"/>
                      <a:ext cx="5731510" cy="3082636"/>
                    </a:xfrm>
                    <a:prstGeom prst="rect">
                      <a:avLst/>
                    </a:prstGeom>
                    <a:ln>
                      <a:noFill/>
                    </a:ln>
                    <a:extLst>
                      <a:ext uri="{53640926-AAD7-44D8-BBD7-CCE9431645EC}">
                        <a14:shadowObscured xmlns:a14="http://schemas.microsoft.com/office/drawing/2010/main"/>
                      </a:ext>
                    </a:extLst>
                  </pic:spPr>
                </pic:pic>
              </a:graphicData>
            </a:graphic>
          </wp:inline>
        </w:drawing>
      </w:r>
    </w:p>
    <w:p w14:paraId="7F25C636" w14:textId="0F19243C" w:rsidR="00332C9C" w:rsidRDefault="00332C9C" w:rsidP="00FA26A0">
      <w:pPr>
        <w:rPr>
          <w:lang w:val="en-GB"/>
        </w:rPr>
      </w:pPr>
      <w:r>
        <w:rPr>
          <w:lang w:val="en-GB"/>
        </w:rPr>
        <w:t>Objects are annotated with a square box</w:t>
      </w:r>
      <w:r w:rsidR="00106E02">
        <w:rPr>
          <w:lang w:val="en-GB"/>
        </w:rPr>
        <w:t xml:space="preserve"> with the label of the object in the top left and the confidence (0-1). The minimum confidence for a valid detection can be adjusted in the settings panel below the detection window, along with RMS threshold.  </w:t>
      </w:r>
    </w:p>
    <w:p w14:paraId="6E47A6D6" w14:textId="55D95B8F" w:rsidR="00332C9C" w:rsidRDefault="00CA7F6A" w:rsidP="00FA26A0">
      <w:pPr>
        <w:rPr>
          <w:lang w:val="en-GB"/>
        </w:rPr>
      </w:pPr>
      <w:r>
        <w:rPr>
          <w:noProof/>
        </w:rPr>
        <w:lastRenderedPageBreak/>
        <mc:AlternateContent>
          <mc:Choice Requires="wps">
            <w:drawing>
              <wp:anchor distT="0" distB="0" distL="114300" distR="114300" simplePos="0" relativeHeight="251774976" behindDoc="0" locked="0" layoutInCell="1" allowOverlap="1" wp14:anchorId="39C6A05F" wp14:editId="0E9A737D">
                <wp:simplePos x="0" y="0"/>
                <wp:positionH relativeFrom="column">
                  <wp:posOffset>1122045</wp:posOffset>
                </wp:positionH>
                <wp:positionV relativeFrom="paragraph">
                  <wp:posOffset>2775700</wp:posOffset>
                </wp:positionV>
                <wp:extent cx="796637" cy="394855"/>
                <wp:effectExtent l="0" t="0" r="22860" b="24765"/>
                <wp:wrapNone/>
                <wp:docPr id="230" name="Rectangle 230"/>
                <wp:cNvGraphicFramePr/>
                <a:graphic xmlns:a="http://schemas.openxmlformats.org/drawingml/2006/main">
                  <a:graphicData uri="http://schemas.microsoft.com/office/word/2010/wordprocessingShape">
                    <wps:wsp>
                      <wps:cNvSpPr/>
                      <wps:spPr>
                        <a:xfrm>
                          <a:off x="0" y="0"/>
                          <a:ext cx="796637" cy="394855"/>
                        </a:xfrm>
                        <a:prstGeom prst="rect">
                          <a:avLst/>
                        </a:prstGeom>
                        <a:noFill/>
                        <a:ln>
                          <a:solidFill>
                            <a:schemeClr val="bg1">
                              <a:lumMod val="9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51721" id="Rectangle 230" o:spid="_x0000_s1026" style="position:absolute;margin-left:88.35pt;margin-top:218.55pt;width:62.75pt;height:31.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" filled="f" strokecolor="#f2f2f2 [3052]" strokeweight="1pt"/>
            </w:pict>
          </mc:Fallback>
        </mc:AlternateContent>
      </w:r>
      <w:r>
        <w:rPr>
          <w:noProof/>
        </w:rPr>
        <w:drawing>
          <wp:anchor distT="0" distB="0" distL="114300" distR="114300" simplePos="0" relativeHeight="251771904" behindDoc="0" locked="0" layoutInCell="1" allowOverlap="1" wp14:anchorId="30691BC8" wp14:editId="379DC7C8">
            <wp:simplePos x="0" y="0"/>
            <wp:positionH relativeFrom="column">
              <wp:posOffset>0</wp:posOffset>
            </wp:positionH>
            <wp:positionV relativeFrom="paragraph">
              <wp:posOffset>450215</wp:posOffset>
            </wp:positionV>
            <wp:extent cx="5731510" cy="3068320"/>
            <wp:effectExtent l="0" t="0" r="254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68">
                      <a:extLst>
                        <a:ext uri="{28A0092B-C50C-407E-A947-70E740481C1C}">
                          <a14:useLocalDpi xmlns:a14="http://schemas.microsoft.com/office/drawing/2010/main" val="0"/>
                        </a:ext>
                      </a:extLst>
                    </a:blip>
                    <a:srcRect t="275" b="275"/>
                    <a:stretch>
                      <a:fillRect/>
                    </a:stretch>
                  </pic:blipFill>
                  <pic:spPr bwMode="auto">
                    <a:xfrm>
                      <a:off x="0" y="0"/>
                      <a:ext cx="5731510" cy="3068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2C9C">
        <w:rPr>
          <w:lang w:val="en-GB"/>
        </w:rPr>
        <w:t>The main window will contain a populated list of objects that can be detected in the left box in the machine learning settings panel:</w:t>
      </w:r>
    </w:p>
    <w:p w14:paraId="3190AE54" w14:textId="191748D8" w:rsidR="00332C9C" w:rsidRDefault="00332C9C" w:rsidP="00FA26A0">
      <w:pPr>
        <w:rPr>
          <w:lang w:val="en-GB"/>
        </w:rPr>
      </w:pPr>
      <w:r>
        <w:rPr>
          <w:lang w:val="en-GB"/>
        </w:rPr>
        <w:t xml:space="preserve">Select an object to change settings on how it will be shown such as colour and visibility. </w:t>
      </w:r>
    </w:p>
    <w:p w14:paraId="2D525585" w14:textId="6E567A9D" w:rsidR="00332C9C" w:rsidRDefault="00106E02" w:rsidP="00FA26A0">
      <w:pPr>
        <w:rPr>
          <w:lang w:val="en-GB"/>
        </w:rPr>
      </w:pPr>
      <w:r>
        <w:rPr>
          <w:lang w:val="en-GB"/>
        </w:rPr>
        <w:t>Specific custom colours can be selected for each object class:</w:t>
      </w:r>
    </w:p>
    <w:p w14:paraId="110E976A" w14:textId="3443F5F8" w:rsidR="00106E02" w:rsidRDefault="00106E02" w:rsidP="00FA26A0">
      <w:pPr>
        <w:rPr>
          <w:lang w:val="en-GB"/>
        </w:rPr>
      </w:pPr>
      <w:r w:rsidRPr="00106E02">
        <w:rPr>
          <w:noProof/>
          <w:lang w:val="en-GB"/>
        </w:rPr>
        <w:drawing>
          <wp:anchor distT="0" distB="0" distL="114300" distR="114300" simplePos="0" relativeHeight="251777024" behindDoc="0" locked="0" layoutInCell="1" allowOverlap="1" wp14:anchorId="745F8508" wp14:editId="64F3C592">
            <wp:simplePos x="0" y="0"/>
            <wp:positionH relativeFrom="column">
              <wp:posOffset>0</wp:posOffset>
            </wp:positionH>
            <wp:positionV relativeFrom="paragraph">
              <wp:posOffset>-3175</wp:posOffset>
            </wp:positionV>
            <wp:extent cx="2874818" cy="2229999"/>
            <wp:effectExtent l="0" t="0" r="1905"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874818" cy="2229999"/>
                    </a:xfrm>
                    <a:prstGeom prst="rect">
                      <a:avLst/>
                    </a:prstGeom>
                  </pic:spPr>
                </pic:pic>
              </a:graphicData>
            </a:graphic>
            <wp14:sizeRelH relativeFrom="page">
              <wp14:pctWidth>0</wp14:pctWidth>
            </wp14:sizeRelH>
            <wp14:sizeRelV relativeFrom="page">
              <wp14:pctHeight>0</wp14:pctHeight>
            </wp14:sizeRelV>
          </wp:anchor>
        </w:drawing>
      </w:r>
    </w:p>
    <w:p w14:paraId="194826CB" w14:textId="6A4CE866" w:rsidR="00EB0E1D" w:rsidRDefault="00EB0E1D" w:rsidP="00FA26A0">
      <w:pPr>
        <w:rPr>
          <w:lang w:val="en-GB"/>
        </w:rPr>
      </w:pPr>
    </w:p>
    <w:p w14:paraId="5AF8D3C1" w14:textId="288AF648" w:rsidR="00EB0E1D" w:rsidRDefault="00EB0E1D" w:rsidP="00FA26A0">
      <w:pPr>
        <w:rPr>
          <w:lang w:val="en-GB"/>
        </w:rPr>
      </w:pPr>
    </w:p>
    <w:p w14:paraId="3B16E84C" w14:textId="39BA2C21" w:rsidR="00EB0E1D" w:rsidRDefault="00EB0E1D" w:rsidP="00FA26A0">
      <w:pPr>
        <w:rPr>
          <w:lang w:val="en-GB"/>
        </w:rPr>
      </w:pPr>
    </w:p>
    <w:p w14:paraId="6E9DE838" w14:textId="6F3E5634" w:rsidR="00EB0E1D" w:rsidRDefault="00EB0E1D" w:rsidP="00FA26A0">
      <w:pPr>
        <w:rPr>
          <w:lang w:val="en-GB"/>
        </w:rPr>
      </w:pPr>
    </w:p>
    <w:p w14:paraId="23365D4D" w14:textId="40C5CFAB" w:rsidR="00EB0E1D" w:rsidRDefault="00EB0E1D" w:rsidP="00FA26A0">
      <w:pPr>
        <w:rPr>
          <w:lang w:val="en-GB"/>
        </w:rPr>
      </w:pPr>
    </w:p>
    <w:p w14:paraId="396043C9" w14:textId="3D15363C" w:rsidR="00EB0E1D" w:rsidRDefault="00EB0E1D" w:rsidP="00FA26A0">
      <w:pPr>
        <w:rPr>
          <w:lang w:val="en-GB"/>
        </w:rPr>
      </w:pPr>
    </w:p>
    <w:p w14:paraId="71CE68D2" w14:textId="48BDD658" w:rsidR="00EB0E1D" w:rsidRDefault="00EB0E1D" w:rsidP="00FA26A0">
      <w:pPr>
        <w:rPr>
          <w:lang w:val="en-GB"/>
        </w:rPr>
      </w:pPr>
    </w:p>
    <w:p w14:paraId="63AA20C2" w14:textId="7FBCB63F" w:rsidR="00106E02" w:rsidRDefault="00106E02" w:rsidP="00FA26A0">
      <w:pPr>
        <w:rPr>
          <w:lang w:val="en-GB"/>
        </w:rPr>
      </w:pPr>
      <w:r>
        <w:rPr>
          <w:noProof/>
        </w:rPr>
        <w:drawing>
          <wp:anchor distT="0" distB="0" distL="114300" distR="114300" simplePos="0" relativeHeight="251778048" behindDoc="0" locked="0" layoutInCell="1" allowOverlap="1" wp14:anchorId="7584E18B" wp14:editId="05A89B02">
            <wp:simplePos x="0" y="0"/>
            <wp:positionH relativeFrom="margin">
              <wp:align>left</wp:align>
            </wp:positionH>
            <wp:positionV relativeFrom="paragraph">
              <wp:posOffset>187070</wp:posOffset>
            </wp:positionV>
            <wp:extent cx="4495800" cy="2528825"/>
            <wp:effectExtent l="0" t="0" r="0" b="508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95800" cy="2528825"/>
                    </a:xfrm>
                    <a:prstGeom prst="rect">
                      <a:avLst/>
                    </a:prstGeom>
                  </pic:spPr>
                </pic:pic>
              </a:graphicData>
            </a:graphic>
            <wp14:sizeRelH relativeFrom="page">
              <wp14:pctWidth>0</wp14:pctWidth>
            </wp14:sizeRelH>
            <wp14:sizeRelV relativeFrom="page">
              <wp14:pctHeight>0</wp14:pctHeight>
            </wp14:sizeRelV>
          </wp:anchor>
        </w:drawing>
      </w:r>
    </w:p>
    <w:p w14:paraId="70E17F4E" w14:textId="6A85047C" w:rsidR="00106E02" w:rsidRDefault="00106E02" w:rsidP="00FA26A0">
      <w:pPr>
        <w:rPr>
          <w:lang w:val="en-GB"/>
        </w:rPr>
      </w:pPr>
    </w:p>
    <w:p w14:paraId="685C85A0" w14:textId="4420CC5D" w:rsidR="00EB0E1D" w:rsidRDefault="00EB0E1D" w:rsidP="00FA26A0">
      <w:pPr>
        <w:rPr>
          <w:lang w:val="en-GB"/>
        </w:rPr>
      </w:pPr>
    </w:p>
    <w:p w14:paraId="3500274D" w14:textId="211B52F7" w:rsidR="00EB0E1D" w:rsidRDefault="00EB0E1D" w:rsidP="00FA26A0">
      <w:pPr>
        <w:rPr>
          <w:lang w:val="en-GB"/>
        </w:rPr>
      </w:pPr>
    </w:p>
    <w:p w14:paraId="36B7FB23" w14:textId="66548CD8" w:rsidR="00EB0E1D" w:rsidRDefault="00EB0E1D" w:rsidP="00FA26A0">
      <w:pPr>
        <w:rPr>
          <w:lang w:val="en-GB"/>
        </w:rPr>
      </w:pPr>
    </w:p>
    <w:p w14:paraId="2BEBD398" w14:textId="34C24477" w:rsidR="00EB0E1D" w:rsidRPr="00FA26A0" w:rsidRDefault="00EB0E1D" w:rsidP="00FA26A0">
      <w:pPr>
        <w:rPr>
          <w:lang w:val="en-GB"/>
        </w:rPr>
      </w:pPr>
    </w:p>
    <w:p w14:paraId="74C3B8F4" w14:textId="528FDB00" w:rsidR="00FA26A0" w:rsidRDefault="00FA26A0" w:rsidP="002272FF">
      <w:pPr>
        <w:rPr>
          <w:lang w:val="en-GB"/>
        </w:rPr>
      </w:pPr>
    </w:p>
    <w:p w14:paraId="2F073392" w14:textId="42522914" w:rsidR="00106E02" w:rsidRDefault="00106E02" w:rsidP="002272FF">
      <w:pPr>
        <w:rPr>
          <w:lang w:val="en-GB"/>
        </w:rPr>
      </w:pPr>
    </w:p>
    <w:p w14:paraId="64FEB137" w14:textId="77777777" w:rsidR="00106E02" w:rsidRDefault="00106E02" w:rsidP="002272FF">
      <w:pPr>
        <w:rPr>
          <w:lang w:val="en-GB"/>
        </w:rPr>
      </w:pPr>
    </w:p>
    <w:p w14:paraId="62FC562B" w14:textId="6447BFA3" w:rsidR="00FA26A0" w:rsidRDefault="00FA26A0" w:rsidP="002272FF">
      <w:pPr>
        <w:rPr>
          <w:lang w:val="en-GB"/>
        </w:rPr>
      </w:pPr>
    </w:p>
    <w:p w14:paraId="7E7B8B39" w14:textId="3B9F2108" w:rsidR="00F318E5" w:rsidRDefault="00F318E5" w:rsidP="00F318E5">
      <w:pPr>
        <w:pStyle w:val="Heading1"/>
      </w:pPr>
      <w:bookmarkStart w:id="126" w:name="_Toc70673556"/>
      <w:bookmarkStart w:id="127" w:name="_Toc70673746"/>
      <w:r>
        <w:lastRenderedPageBreak/>
        <w:t>Updating Software</w:t>
      </w:r>
      <w:bookmarkEnd w:id="126"/>
      <w:bookmarkEnd w:id="127"/>
    </w:p>
    <w:p w14:paraId="62C3089F" w14:textId="08F7CCF2" w:rsidR="00F318E5" w:rsidRDefault="00F318E5" w:rsidP="00F318E5">
      <w:pPr>
        <w:rPr>
          <w:b/>
          <w:bCs/>
          <w:lang w:val="en-GB"/>
        </w:rPr>
      </w:pPr>
      <w:r>
        <w:rPr>
          <w:lang w:val="en-GB"/>
        </w:rPr>
        <w:t xml:space="preserve">The Stereo Vision Toolkit will automatically check on start-up if a new version of the software is available. When an update is available a window will appear in front of the application window informing you of the update. To download the update, click </w:t>
      </w:r>
      <w:r w:rsidR="0092155D">
        <w:rPr>
          <w:lang w:val="en-GB"/>
        </w:rPr>
        <w:t xml:space="preserve">update and wait for the new update to download. </w:t>
      </w:r>
      <w:r w:rsidR="00B35AC5">
        <w:rPr>
          <w:lang w:val="en-GB"/>
        </w:rPr>
        <w:t>Once complete</w:t>
      </w:r>
      <w:r w:rsidR="0092155D">
        <w:rPr>
          <w:lang w:val="en-GB"/>
        </w:rPr>
        <w:t>d the installer will run automatically</w:t>
      </w:r>
      <w:r w:rsidR="00B35AC5">
        <w:rPr>
          <w:lang w:val="en-GB"/>
        </w:rPr>
        <w:t xml:space="preserve">. Installation steps are the same as listed in </w:t>
      </w:r>
      <w:r w:rsidR="00B35AC5" w:rsidRPr="00B35AC5">
        <w:rPr>
          <w:b/>
          <w:bCs/>
          <w:lang w:val="en-GB"/>
        </w:rPr>
        <w:fldChar w:fldCharType="begin"/>
      </w:r>
      <w:r w:rsidR="00B35AC5" w:rsidRPr="00B35AC5">
        <w:rPr>
          <w:b/>
          <w:bCs/>
          <w:lang w:val="en-GB"/>
        </w:rPr>
        <w:instrText xml:space="preserve"> REF _Ref44491697 \h </w:instrText>
      </w:r>
      <w:r w:rsidR="00B35AC5">
        <w:rPr>
          <w:b/>
          <w:bCs/>
          <w:lang w:val="en-GB"/>
        </w:rPr>
        <w:instrText xml:space="preserve"> \* MERGEFORMAT </w:instrText>
      </w:r>
      <w:r w:rsidR="00B35AC5" w:rsidRPr="00B35AC5">
        <w:rPr>
          <w:b/>
          <w:bCs/>
          <w:lang w:val="en-GB"/>
        </w:rPr>
      </w:r>
      <w:r w:rsidR="00B35AC5" w:rsidRPr="00B35AC5">
        <w:rPr>
          <w:b/>
          <w:bCs/>
          <w:lang w:val="en-GB"/>
        </w:rPr>
        <w:fldChar w:fldCharType="separate"/>
      </w:r>
      <w:ins w:id="128" w:author="Benjamin Knight" w:date="2021-04-30T11:18:00Z">
        <w:r w:rsidR="0031024C" w:rsidRPr="0031024C">
          <w:rPr>
            <w:b/>
            <w:bCs/>
            <w:lang w:val="en-GB"/>
            <w:rPrChange w:id="129" w:author="Benjamin Knight" w:date="2021-04-30T11:18:00Z">
              <w:rPr>
                <w:lang w:val="en-GB"/>
              </w:rPr>
            </w:rPrChange>
          </w:rPr>
          <w:t>Installation process</w:t>
        </w:r>
      </w:ins>
      <w:del w:id="130" w:author="Benjamin Knight" w:date="2021-04-30T11:18:00Z">
        <w:r w:rsidR="007748F7" w:rsidRPr="007748F7" w:rsidDel="0031024C">
          <w:rPr>
            <w:b/>
            <w:bCs/>
            <w:lang w:val="en-GB"/>
          </w:rPr>
          <w:delText>Installation process</w:delText>
        </w:r>
      </w:del>
      <w:r w:rsidR="00B35AC5" w:rsidRPr="00B35AC5">
        <w:rPr>
          <w:b/>
          <w:bCs/>
          <w:lang w:val="en-GB"/>
        </w:rPr>
        <w:fldChar w:fldCharType="end"/>
      </w:r>
      <w:r w:rsidR="00B35AC5" w:rsidRPr="00B35AC5">
        <w:rPr>
          <w:b/>
          <w:bCs/>
          <w:lang w:val="en-GB"/>
        </w:rPr>
        <w:t xml:space="preserve"> (</w:t>
      </w:r>
      <w:r w:rsidR="00B35AC5" w:rsidRPr="00B35AC5">
        <w:rPr>
          <w:b/>
          <w:bCs/>
          <w:lang w:val="en-GB"/>
        </w:rPr>
        <w:fldChar w:fldCharType="begin"/>
      </w:r>
      <w:r w:rsidR="00B35AC5" w:rsidRPr="00B35AC5">
        <w:rPr>
          <w:b/>
          <w:bCs/>
          <w:lang w:val="en-GB"/>
        </w:rPr>
        <w:instrText xml:space="preserve"> REF _Ref44491697 \r \h </w:instrText>
      </w:r>
      <w:r w:rsidR="00B35AC5">
        <w:rPr>
          <w:b/>
          <w:bCs/>
          <w:lang w:val="en-GB"/>
        </w:rPr>
        <w:instrText xml:space="preserve"> \* MERGEFORMAT </w:instrText>
      </w:r>
      <w:r w:rsidR="00B35AC5" w:rsidRPr="00B35AC5">
        <w:rPr>
          <w:b/>
          <w:bCs/>
          <w:lang w:val="en-GB"/>
        </w:rPr>
      </w:r>
      <w:r w:rsidR="00B35AC5" w:rsidRPr="00B35AC5">
        <w:rPr>
          <w:b/>
          <w:bCs/>
          <w:lang w:val="en-GB"/>
        </w:rPr>
        <w:fldChar w:fldCharType="separate"/>
      </w:r>
      <w:r w:rsidR="0031024C">
        <w:rPr>
          <w:b/>
          <w:bCs/>
          <w:lang w:val="en-GB"/>
        </w:rPr>
        <w:t>2.4</w:t>
      </w:r>
      <w:r w:rsidR="00B35AC5" w:rsidRPr="00B35AC5">
        <w:rPr>
          <w:b/>
          <w:bCs/>
          <w:lang w:val="en-GB"/>
        </w:rPr>
        <w:fldChar w:fldCharType="end"/>
      </w:r>
      <w:r w:rsidR="00B35AC5" w:rsidRPr="00B35AC5">
        <w:rPr>
          <w:b/>
          <w:bCs/>
          <w:lang w:val="en-GB"/>
        </w:rPr>
        <w:t>)</w:t>
      </w:r>
    </w:p>
    <w:p w14:paraId="7164D616" w14:textId="6FB4C063" w:rsidR="00B04034" w:rsidRPr="00B04034" w:rsidRDefault="00B04034" w:rsidP="00F318E5">
      <w:pPr>
        <w:rPr>
          <w:i/>
          <w:iCs/>
          <w:lang w:val="en-GB"/>
        </w:rPr>
      </w:pPr>
      <w:r>
        <w:rPr>
          <w:i/>
          <w:iCs/>
          <w:lang w:val="en-GB"/>
        </w:rPr>
        <w:t xml:space="preserve">Note: Some users report occasional issues with the installer not starting automatically after downloading. This is usually due to being blocked by anti-virus. Try downloading the latest release installer manually from the website. </w:t>
      </w:r>
    </w:p>
    <w:p w14:paraId="4346A726" w14:textId="4341B843" w:rsidR="00231E56" w:rsidRDefault="00231E56" w:rsidP="00231E56">
      <w:pPr>
        <w:pStyle w:val="Heading1"/>
      </w:pPr>
      <w:bookmarkStart w:id="131" w:name="_Toc70673557"/>
      <w:bookmarkStart w:id="132" w:name="_Toc70673747"/>
      <w:r>
        <w:t>Building from source</w:t>
      </w:r>
      <w:bookmarkEnd w:id="131"/>
      <w:bookmarkEnd w:id="132"/>
    </w:p>
    <w:p w14:paraId="78E4200E" w14:textId="63F65857" w:rsidR="00132E08" w:rsidRDefault="00132E08" w:rsidP="00132E08">
      <w:pPr>
        <w:rPr>
          <w:lang w:val="en-GB"/>
        </w:rPr>
      </w:pPr>
      <w:r>
        <w:rPr>
          <w:lang w:val="en-GB"/>
        </w:rPr>
        <w:t>As the Stereo Vision Toolkit is currently Windows only this section will assume a Windows x64 PC.</w:t>
      </w:r>
      <w:r w:rsidR="00DB59B0">
        <w:rPr>
          <w:lang w:val="en-GB"/>
        </w:rPr>
        <w:t xml:space="preserve"> </w:t>
      </w:r>
    </w:p>
    <w:p w14:paraId="7CA7E5EE" w14:textId="0C3FB005" w:rsidR="00DB59B0" w:rsidRDefault="00DB59B0" w:rsidP="00132E08">
      <w:pPr>
        <w:rPr>
          <w:lang w:val="en-GB"/>
        </w:rPr>
      </w:pPr>
      <w:r>
        <w:rPr>
          <w:lang w:val="en-GB"/>
        </w:rPr>
        <w:t>Required software:</w:t>
      </w:r>
    </w:p>
    <w:p w14:paraId="02505E93" w14:textId="28DCCC3F" w:rsidR="00DB59B0" w:rsidRDefault="00DB59B0" w:rsidP="00DB59B0">
      <w:pPr>
        <w:pStyle w:val="ListParagraph"/>
        <w:numPr>
          <w:ilvl w:val="0"/>
          <w:numId w:val="6"/>
        </w:numPr>
        <w:rPr>
          <w:lang w:val="en-GB"/>
        </w:rPr>
      </w:pPr>
      <w:r>
        <w:rPr>
          <w:lang w:val="en-GB"/>
        </w:rPr>
        <w:t>Git (Version Control)</w:t>
      </w:r>
    </w:p>
    <w:p w14:paraId="38929743" w14:textId="0A7AB319" w:rsidR="00DB59B0" w:rsidRDefault="00DB59B0" w:rsidP="00DB59B0">
      <w:pPr>
        <w:pStyle w:val="ListParagraph"/>
        <w:numPr>
          <w:ilvl w:val="0"/>
          <w:numId w:val="6"/>
        </w:numPr>
        <w:rPr>
          <w:lang w:val="en-GB"/>
        </w:rPr>
      </w:pPr>
      <w:r>
        <w:rPr>
          <w:lang w:val="en-GB"/>
        </w:rPr>
        <w:t>QT Creator (Tested with 4.12.3 and 4.5.1)</w:t>
      </w:r>
    </w:p>
    <w:p w14:paraId="203572E4" w14:textId="6B6C0013" w:rsidR="00793DCA" w:rsidRDefault="00793DCA" w:rsidP="00DB59B0">
      <w:pPr>
        <w:pStyle w:val="ListParagraph"/>
        <w:numPr>
          <w:ilvl w:val="0"/>
          <w:numId w:val="6"/>
        </w:numPr>
        <w:rPr>
          <w:lang w:val="en-GB"/>
        </w:rPr>
      </w:pPr>
      <w:r>
        <w:rPr>
          <w:lang w:val="en-GB"/>
        </w:rPr>
        <w:t xml:space="preserve">Visual Studio </w:t>
      </w:r>
      <w:r w:rsidR="00EA24B9">
        <w:rPr>
          <w:lang w:val="en-GB"/>
        </w:rPr>
        <w:t>(Tested with 2015 and 2017)</w:t>
      </w:r>
    </w:p>
    <w:p w14:paraId="1DD359E3" w14:textId="175A81BA" w:rsidR="00DE3033" w:rsidRPr="00DE3033" w:rsidRDefault="00892FDA" w:rsidP="00DE3033">
      <w:pPr>
        <w:pStyle w:val="ListParagraph"/>
        <w:numPr>
          <w:ilvl w:val="0"/>
          <w:numId w:val="6"/>
        </w:numPr>
        <w:rPr>
          <w:lang w:val="en-GB"/>
        </w:rPr>
      </w:pPr>
      <w:r>
        <w:rPr>
          <w:lang w:val="en-GB"/>
        </w:rPr>
        <w:t>[Optional] CMake</w:t>
      </w:r>
    </w:p>
    <w:p w14:paraId="69580BB6" w14:textId="062F6915" w:rsidR="00DB59B0" w:rsidRDefault="00DB59B0" w:rsidP="00DB59B0">
      <w:pPr>
        <w:rPr>
          <w:lang w:val="en-GB"/>
        </w:rPr>
      </w:pPr>
      <w:r>
        <w:rPr>
          <w:lang w:val="en-GB"/>
        </w:rPr>
        <w:t xml:space="preserve">This guide will assume these are installed and setup on the machine building the software. </w:t>
      </w:r>
    </w:p>
    <w:p w14:paraId="63DEFA0F" w14:textId="119E5641" w:rsidR="00DE3033" w:rsidRPr="00DB59B0" w:rsidRDefault="00DE3033" w:rsidP="00DB59B0">
      <w:pPr>
        <w:rPr>
          <w:lang w:val="en-GB"/>
        </w:rPr>
      </w:pPr>
      <w:r>
        <w:rPr>
          <w:lang w:val="en-GB"/>
        </w:rPr>
        <w:t xml:space="preserve">If you would like to use CMake rather than QT Creator to </w:t>
      </w:r>
      <w:r w:rsidR="00EE3688">
        <w:rPr>
          <w:lang w:val="en-GB"/>
        </w:rPr>
        <w:t>build,</w:t>
      </w:r>
      <w:r>
        <w:rPr>
          <w:lang w:val="en-GB"/>
        </w:rPr>
        <w:t xml:space="preserve"> then a </w:t>
      </w:r>
      <w:r w:rsidR="00EE3688">
        <w:rPr>
          <w:lang w:val="en-GB"/>
        </w:rPr>
        <w:t>CM</w:t>
      </w:r>
      <w:r>
        <w:rPr>
          <w:lang w:val="en-GB"/>
        </w:rPr>
        <w:t xml:space="preserve">ake file is provided however is not robustly tested and updated regularly so it is advised to use QT Creator. </w:t>
      </w:r>
    </w:p>
    <w:p w14:paraId="19023640" w14:textId="43A0FD76" w:rsidR="00DB59B0" w:rsidRDefault="00DB59B0" w:rsidP="00DB59B0">
      <w:pPr>
        <w:pStyle w:val="Heading2"/>
        <w:rPr>
          <w:lang w:val="en-GB"/>
        </w:rPr>
      </w:pPr>
      <w:bookmarkStart w:id="133" w:name="_Toc70673558"/>
      <w:bookmarkStart w:id="134" w:name="_Toc70673748"/>
      <w:r>
        <w:rPr>
          <w:lang w:val="en-GB"/>
        </w:rPr>
        <w:t>Source code</w:t>
      </w:r>
      <w:bookmarkEnd w:id="133"/>
      <w:bookmarkEnd w:id="134"/>
    </w:p>
    <w:p w14:paraId="06C655C8" w14:textId="6C75A913" w:rsidR="00132E08" w:rsidRDefault="00132E08" w:rsidP="00132E08">
      <w:pPr>
        <w:rPr>
          <w:lang w:val="en-GB"/>
        </w:rPr>
      </w:pPr>
      <w:r>
        <w:rPr>
          <w:lang w:val="en-GB"/>
        </w:rPr>
        <w:t xml:space="preserve">You can also find the latest release of the Stereo Vision Toolkit on the GitHub repository using the following link </w:t>
      </w:r>
      <w:hyperlink r:id="rId71" w:history="1">
        <w:r w:rsidRPr="00256149">
          <w:rPr>
            <w:rStyle w:val="Hyperlink"/>
            <w:lang w:val="en-GB"/>
          </w:rPr>
          <w:t>www.github.com/i3drobotics/stereo-vision-toolkit/releases</w:t>
        </w:r>
      </w:hyperlink>
      <w:r>
        <w:rPr>
          <w:lang w:val="en-GB"/>
        </w:rPr>
        <w:t>.</w:t>
      </w:r>
    </w:p>
    <w:p w14:paraId="01D58079" w14:textId="77777777" w:rsidR="00132E08" w:rsidRDefault="00132E08" w:rsidP="00132E08">
      <w:pPr>
        <w:rPr>
          <w:lang w:val="en-GB"/>
        </w:rPr>
      </w:pPr>
      <w:r>
        <w:rPr>
          <w:noProof/>
        </w:rPr>
        <w:drawing>
          <wp:anchor distT="0" distB="0" distL="114300" distR="114300" simplePos="0" relativeHeight="251664384" behindDoc="0" locked="0" layoutInCell="1" allowOverlap="1" wp14:anchorId="7340B212" wp14:editId="46429E07">
            <wp:simplePos x="0" y="0"/>
            <wp:positionH relativeFrom="margin">
              <wp:align>right</wp:align>
            </wp:positionH>
            <wp:positionV relativeFrom="paragraph">
              <wp:posOffset>205105</wp:posOffset>
            </wp:positionV>
            <wp:extent cx="5731510" cy="2538095"/>
            <wp:effectExtent l="0" t="0" r="254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538095"/>
                    </a:xfrm>
                    <a:prstGeom prst="rect">
                      <a:avLst/>
                    </a:prstGeom>
                  </pic:spPr>
                </pic:pic>
              </a:graphicData>
            </a:graphic>
            <wp14:sizeRelH relativeFrom="page">
              <wp14:pctWidth>0</wp14:pctWidth>
            </wp14:sizeRelH>
            <wp14:sizeRelV relativeFrom="page">
              <wp14:pctHeight>0</wp14:pctHeight>
            </wp14:sizeRelV>
          </wp:anchor>
        </w:drawing>
      </w:r>
      <w:r>
        <w:rPr>
          <w:lang w:val="en-GB"/>
        </w:rPr>
        <w:t>You will be presented with the following page:</w:t>
      </w:r>
    </w:p>
    <w:p w14:paraId="76AE58E0" w14:textId="77777777" w:rsidR="00132E08" w:rsidRDefault="00132E08" w:rsidP="00132E08">
      <w:pPr>
        <w:rPr>
          <w:lang w:val="en-GB"/>
        </w:rPr>
      </w:pPr>
      <w:r>
        <w:rPr>
          <w:lang w:val="en-GB"/>
        </w:rPr>
        <w:t xml:space="preserve">The latest release will be at the top of the page. Click ‘Assets’ to view the assets of this release, this includes a windows installer as well as the full source code for building the application for yourself. </w:t>
      </w:r>
    </w:p>
    <w:p w14:paraId="64A49EE8" w14:textId="4A252FE8" w:rsidR="00132E08" w:rsidRDefault="00132E08" w:rsidP="00132E08">
      <w:pPr>
        <w:rPr>
          <w:lang w:val="en-GB"/>
        </w:rPr>
      </w:pPr>
      <w:r>
        <w:rPr>
          <w:noProof/>
        </w:rPr>
        <w:lastRenderedPageBreak/>
        <w:drawing>
          <wp:anchor distT="0" distB="0" distL="114300" distR="114300" simplePos="0" relativeHeight="251663360" behindDoc="1" locked="0" layoutInCell="1" allowOverlap="1" wp14:anchorId="5405D0C4" wp14:editId="04B53F33">
            <wp:simplePos x="0" y="0"/>
            <wp:positionH relativeFrom="column">
              <wp:posOffset>0</wp:posOffset>
            </wp:positionH>
            <wp:positionV relativeFrom="paragraph">
              <wp:posOffset>-3175</wp:posOffset>
            </wp:positionV>
            <wp:extent cx="1927860" cy="103060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927860" cy="1030605"/>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To keep up to date with code changes it is best to clone this repository directly instead of downloading the source code zip, however, this source code zip is a stable </w:t>
      </w:r>
      <w:proofErr w:type="gramStart"/>
      <w:r>
        <w:rPr>
          <w:lang w:val="en-GB"/>
        </w:rPr>
        <w:t>release</w:t>
      </w:r>
      <w:proofErr w:type="gramEnd"/>
      <w:r>
        <w:rPr>
          <w:lang w:val="en-GB"/>
        </w:rPr>
        <w:t xml:space="preserve"> and the main repository could contain unstable changes. </w:t>
      </w:r>
    </w:p>
    <w:p w14:paraId="0FABC3C8" w14:textId="4B8283BB" w:rsidR="00132E08" w:rsidRDefault="00132E08" w:rsidP="00132E08">
      <w:pPr>
        <w:rPr>
          <w:lang w:val="en-GB"/>
        </w:rPr>
      </w:pPr>
    </w:p>
    <w:p w14:paraId="69047FFD" w14:textId="6C094E7F" w:rsidR="00132E08" w:rsidRDefault="00DB59B0" w:rsidP="00132E08">
      <w:pPr>
        <w:rPr>
          <w:lang w:val="en-GB"/>
        </w:rPr>
      </w:pPr>
      <w:r>
        <w:rPr>
          <w:lang w:val="en-GB"/>
        </w:rPr>
        <w:t xml:space="preserve">If using git to clone the repository then </w:t>
      </w:r>
      <w:r w:rsidR="00132E08">
        <w:rPr>
          <w:lang w:val="en-GB"/>
        </w:rPr>
        <w:t>open a terminal</w:t>
      </w:r>
      <w:r>
        <w:rPr>
          <w:lang w:val="en-GB"/>
        </w:rPr>
        <w:t xml:space="preserve"> in the folder you would like the repository</w:t>
      </w:r>
      <w:r w:rsidR="00132E08">
        <w:rPr>
          <w:lang w:val="en-GB"/>
        </w:rPr>
        <w:t xml:space="preserve"> and enter the following command:</w:t>
      </w:r>
    </w:p>
    <w:p w14:paraId="00D4A419" w14:textId="105A45F2" w:rsidR="00132E08" w:rsidRPr="00DB59B0" w:rsidRDefault="00132E08" w:rsidP="00DB59B0">
      <w:pPr>
        <w:pStyle w:val="Caption"/>
        <w:rPr>
          <w:sz w:val="22"/>
          <w:szCs w:val="22"/>
        </w:rPr>
      </w:pPr>
      <w:r w:rsidRPr="00DB59B0">
        <w:rPr>
          <w:sz w:val="22"/>
          <w:szCs w:val="22"/>
        </w:rPr>
        <w:t>Git clone</w:t>
      </w:r>
      <w:r w:rsidR="00DB59B0" w:rsidRPr="00DB59B0">
        <w:rPr>
          <w:sz w:val="22"/>
          <w:szCs w:val="22"/>
        </w:rPr>
        <w:t xml:space="preserve"> </w:t>
      </w:r>
      <w:hyperlink r:id="rId72" w:history="1">
        <w:r w:rsidR="00DB59B0" w:rsidRPr="00DB59B0">
          <w:rPr>
            <w:rStyle w:val="Hyperlink"/>
            <w:color w:val="44546A" w:themeColor="text2"/>
            <w:sz w:val="22"/>
            <w:szCs w:val="22"/>
            <w:u w:val="none"/>
          </w:rPr>
          <w:t>https://github.com/i3drobotics/stereo-vision-toolkit.git</w:t>
        </w:r>
      </w:hyperlink>
    </w:p>
    <w:p w14:paraId="163FF99C" w14:textId="20425A09" w:rsidR="00DB59B0" w:rsidRDefault="00DB59B0" w:rsidP="00DB59B0">
      <w:pPr>
        <w:pStyle w:val="Heading2"/>
        <w:rPr>
          <w:lang w:val="en-GB"/>
        </w:rPr>
      </w:pPr>
      <w:bookmarkStart w:id="135" w:name="_Toc70673559"/>
      <w:bookmarkStart w:id="136" w:name="_Toc70673749"/>
      <w:r>
        <w:rPr>
          <w:lang w:val="en-GB"/>
        </w:rPr>
        <w:t>Dependencies</w:t>
      </w:r>
      <w:bookmarkEnd w:id="135"/>
      <w:bookmarkEnd w:id="136"/>
    </w:p>
    <w:p w14:paraId="42DE40CA" w14:textId="6B81F920" w:rsidR="00DB59B0" w:rsidRDefault="00DB59B0" w:rsidP="00DB59B0">
      <w:pPr>
        <w:rPr>
          <w:lang w:val="en-GB"/>
        </w:rPr>
      </w:pPr>
      <w:r>
        <w:rPr>
          <w:lang w:val="en-GB"/>
        </w:rPr>
        <w:t>All 3</w:t>
      </w:r>
      <w:r w:rsidRPr="00DB59B0">
        <w:rPr>
          <w:vertAlign w:val="superscript"/>
          <w:lang w:val="en-GB"/>
        </w:rPr>
        <w:t>rd</w:t>
      </w:r>
      <w:r>
        <w:rPr>
          <w:lang w:val="en-GB"/>
        </w:rPr>
        <w:t xml:space="preserve"> party libraries required by the application are provided in the source code in the ‘3rdparty’ folder. These are directly referenced in the qt ‘</w:t>
      </w:r>
      <w:r w:rsidRPr="00DB59B0">
        <w:rPr>
          <w:lang w:val="en-GB"/>
        </w:rPr>
        <w:t>stereo_vision_toolkit</w:t>
      </w:r>
      <w:r>
        <w:rPr>
          <w:lang w:val="en-GB"/>
        </w:rPr>
        <w:t>.pro’ file. Should you want to use you own version of these libraries the qt ‘</w:t>
      </w:r>
      <w:r w:rsidRPr="00DB59B0">
        <w:rPr>
          <w:lang w:val="en-GB"/>
        </w:rPr>
        <w:t>stereo_vision_toolkit</w:t>
      </w:r>
      <w:r>
        <w:rPr>
          <w:lang w:val="en-GB"/>
        </w:rPr>
        <w:t>.pro’ file would need manually updating. These libraries are built for Windows x64.</w:t>
      </w:r>
    </w:p>
    <w:p w14:paraId="4FC1A7F1" w14:textId="1E365224" w:rsidR="00132E08" w:rsidRDefault="00DB59B0" w:rsidP="00132E08">
      <w:pPr>
        <w:pStyle w:val="Heading2"/>
        <w:rPr>
          <w:lang w:val="en-GB"/>
        </w:rPr>
      </w:pPr>
      <w:bookmarkStart w:id="137" w:name="_Toc70673560"/>
      <w:bookmarkStart w:id="138" w:name="_Toc70673750"/>
      <w:r>
        <w:rPr>
          <w:lang w:val="en-GB"/>
        </w:rPr>
        <w:t>Build</w:t>
      </w:r>
      <w:bookmarkEnd w:id="137"/>
      <w:bookmarkEnd w:id="138"/>
    </w:p>
    <w:p w14:paraId="24F9E9AD" w14:textId="42D59945" w:rsidR="00C438E5" w:rsidRPr="00C438E5" w:rsidRDefault="00C438E5" w:rsidP="00C438E5">
      <w:pPr>
        <w:rPr>
          <w:lang w:val="en-GB"/>
        </w:rPr>
      </w:pPr>
      <w:r>
        <w:rPr>
          <w:lang w:val="en-GB"/>
        </w:rPr>
        <w:t xml:space="preserve">This application can be built in QT Creator or using CMake. This option is provided so that installing QT Creator is not required. The QT libraries for building using CMake are provided in the repository. </w:t>
      </w:r>
    </w:p>
    <w:p w14:paraId="389D54AD" w14:textId="162EFFB3" w:rsidR="00132E08" w:rsidRDefault="00892FDA" w:rsidP="00892FDA">
      <w:pPr>
        <w:pStyle w:val="Heading3"/>
        <w:rPr>
          <w:lang w:val="en-GB"/>
        </w:rPr>
      </w:pPr>
      <w:r>
        <w:rPr>
          <w:lang w:val="en-GB"/>
        </w:rPr>
        <w:t>QT Build</w:t>
      </w:r>
    </w:p>
    <w:p w14:paraId="5E5CD59F" w14:textId="40037852" w:rsidR="00AF542D" w:rsidRDefault="00AF542D" w:rsidP="00892FDA">
      <w:pPr>
        <w:rPr>
          <w:lang w:val="en-GB"/>
        </w:rPr>
      </w:pPr>
      <w:r>
        <w:rPr>
          <w:noProof/>
        </w:rPr>
        <w:drawing>
          <wp:anchor distT="0" distB="0" distL="114300" distR="114300" simplePos="0" relativeHeight="251666432" behindDoc="0" locked="0" layoutInCell="1" allowOverlap="1" wp14:anchorId="0A72871A" wp14:editId="38463409">
            <wp:simplePos x="0" y="0"/>
            <wp:positionH relativeFrom="margin">
              <wp:align>left</wp:align>
            </wp:positionH>
            <wp:positionV relativeFrom="paragraph">
              <wp:posOffset>4445</wp:posOffset>
            </wp:positionV>
            <wp:extent cx="381000" cy="1176020"/>
            <wp:effectExtent l="0" t="0" r="0" b="50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85066" cy="1188746"/>
                    </a:xfrm>
                    <a:prstGeom prst="rect">
                      <a:avLst/>
                    </a:prstGeom>
                  </pic:spPr>
                </pic:pic>
              </a:graphicData>
            </a:graphic>
            <wp14:sizeRelH relativeFrom="page">
              <wp14:pctWidth>0</wp14:pctWidth>
            </wp14:sizeRelH>
            <wp14:sizeRelV relativeFrom="page">
              <wp14:pctHeight>0</wp14:pctHeight>
            </wp14:sizeRelV>
          </wp:anchor>
        </w:drawing>
      </w:r>
      <w:r w:rsidR="00892FDA">
        <w:rPr>
          <w:lang w:val="en-GB"/>
        </w:rPr>
        <w:t>To build the software open the ‘</w:t>
      </w:r>
      <w:r w:rsidR="00892FDA" w:rsidRPr="00DB59B0">
        <w:rPr>
          <w:lang w:val="en-GB"/>
        </w:rPr>
        <w:t>stereo_vision_toolkit</w:t>
      </w:r>
      <w:r w:rsidR="00892FDA">
        <w:rPr>
          <w:lang w:val="en-GB"/>
        </w:rPr>
        <w:t xml:space="preserve">.pro’ file from the repository in QT Creator. </w:t>
      </w:r>
      <w:r>
        <w:rPr>
          <w:lang w:val="en-GB"/>
        </w:rPr>
        <w:t xml:space="preserve">Then select build (the hammer icon). Debug and Release </w:t>
      </w:r>
      <w:proofErr w:type="spellStart"/>
      <w:r>
        <w:rPr>
          <w:lang w:val="en-GB"/>
        </w:rPr>
        <w:t>dlls</w:t>
      </w:r>
      <w:proofErr w:type="spellEnd"/>
      <w:r>
        <w:rPr>
          <w:lang w:val="en-GB"/>
        </w:rPr>
        <w:t xml:space="preserve"> are configured for most libraries to enable full debugging of the application. Change to debug build by changing build configuration (computer screen icon). </w:t>
      </w:r>
    </w:p>
    <w:p w14:paraId="761EDD2F" w14:textId="08D5FB34" w:rsidR="000F0E04" w:rsidRDefault="00E9248F" w:rsidP="00892FDA">
      <w:pPr>
        <w:rPr>
          <w:lang w:val="en-GB"/>
        </w:rPr>
      </w:pPr>
      <w:r>
        <w:rPr>
          <w:lang w:val="en-GB"/>
        </w:rPr>
        <w:t>Once build is complete the software can be run from the QT Creator by pressing the play button</w:t>
      </w:r>
      <w:r w:rsidR="000F0E04">
        <w:rPr>
          <w:lang w:val="en-GB"/>
        </w:rPr>
        <w:t xml:space="preserve"> or running the exe directly from the build folder. </w:t>
      </w:r>
    </w:p>
    <w:p w14:paraId="383EC1E9" w14:textId="03BDB4DF" w:rsidR="00132E08" w:rsidRDefault="00C438E5" w:rsidP="00C438E5">
      <w:pPr>
        <w:pStyle w:val="Heading2"/>
        <w:rPr>
          <w:lang w:val="en-GB"/>
        </w:rPr>
      </w:pPr>
      <w:bookmarkStart w:id="139" w:name="_Toc70673561"/>
      <w:bookmarkStart w:id="140" w:name="_Toc70673751"/>
      <w:r>
        <w:rPr>
          <w:lang w:val="en-GB"/>
        </w:rPr>
        <w:t>Building installer</w:t>
      </w:r>
      <w:bookmarkEnd w:id="139"/>
      <w:bookmarkEnd w:id="140"/>
    </w:p>
    <w:p w14:paraId="1FD0857D" w14:textId="06B0B0A6" w:rsidR="0057782F" w:rsidRDefault="0057782F" w:rsidP="0057782F">
      <w:proofErr w:type="spellStart"/>
      <w:r>
        <w:rPr>
          <w:lang w:val="en-GB"/>
        </w:rPr>
        <w:t>Inno</w:t>
      </w:r>
      <w:proofErr w:type="spellEnd"/>
      <w:r>
        <w:rPr>
          <w:lang w:val="en-GB"/>
        </w:rPr>
        <w:t xml:space="preserve"> Setup is used to generate a windows installer from the build/release folder after the software has been built. </w:t>
      </w:r>
      <w:proofErr w:type="spellStart"/>
      <w:r>
        <w:rPr>
          <w:lang w:val="en-GB"/>
        </w:rPr>
        <w:t>Inno</w:t>
      </w:r>
      <w:proofErr w:type="spellEnd"/>
      <w:r>
        <w:rPr>
          <w:lang w:val="en-GB"/>
        </w:rPr>
        <w:t xml:space="preserve"> Setup can be download from the following link: </w:t>
      </w:r>
      <w:hyperlink r:id="rId74" w:history="1">
        <w:r>
          <w:rPr>
            <w:rStyle w:val="Hyperlink"/>
          </w:rPr>
          <w:t>https://jrsoftware.org/isinfo.php</w:t>
        </w:r>
      </w:hyperlink>
      <w:r w:rsidR="0066194E">
        <w:t xml:space="preserve">. </w:t>
      </w:r>
    </w:p>
    <w:p w14:paraId="55CDFCCF" w14:textId="4B235CC3" w:rsidR="0057782F" w:rsidRPr="0057782F" w:rsidRDefault="0057782F" w:rsidP="0057782F">
      <w:pPr>
        <w:rPr>
          <w:lang w:val="en-GB"/>
        </w:rPr>
      </w:pPr>
      <w:r>
        <w:t xml:space="preserve">Once installed the </w:t>
      </w:r>
      <w:proofErr w:type="spellStart"/>
      <w:r>
        <w:t>Inno</w:t>
      </w:r>
      <w:proofErr w:type="spellEnd"/>
      <w:r>
        <w:t xml:space="preserve"> Setup script can be run to compile the installer by right clicking the ‘</w:t>
      </w:r>
      <w:r w:rsidR="009D6DF7">
        <w:t>installer/</w:t>
      </w:r>
      <w:proofErr w:type="spellStart"/>
      <w:r w:rsidRPr="0057782F">
        <w:t>installer.iss</w:t>
      </w:r>
      <w:proofErr w:type="spellEnd"/>
      <w:r>
        <w:t xml:space="preserve">’ file in windows </w:t>
      </w:r>
      <w:r w:rsidR="0066194E">
        <w:t>explorer</w:t>
      </w:r>
      <w:r>
        <w:t xml:space="preserve"> and selecting ‘compile’</w:t>
      </w:r>
      <w:r w:rsidR="0066194E">
        <w:t>.</w:t>
      </w:r>
      <w:r w:rsidR="008E7B4A">
        <w:t xml:space="preserve"> This will build to installer in the folder ‘installer/output/’ with the name ‘</w:t>
      </w:r>
      <w:proofErr w:type="spellStart"/>
      <w:r w:rsidR="008E7B4A" w:rsidRPr="008E7B4A">
        <w:t>StereoVisionToolkit</w:t>
      </w:r>
      <w:proofErr w:type="spellEnd"/>
      <w:r w:rsidR="008E7B4A">
        <w:t>-{Version}-Win64.exe’. This install is the file that is provided in the Releases section of the GitHub</w:t>
      </w:r>
      <w:r w:rsidR="00704244">
        <w:t xml:space="preserve"> and provided to the user via USB key. </w:t>
      </w:r>
    </w:p>
    <w:p w14:paraId="217C0D59" w14:textId="4E21B2DE" w:rsidR="00C438E5" w:rsidRDefault="00C438E5" w:rsidP="00C438E5">
      <w:pPr>
        <w:pStyle w:val="Heading2"/>
        <w:rPr>
          <w:lang w:val="en-GB"/>
        </w:rPr>
      </w:pPr>
      <w:bookmarkStart w:id="141" w:name="_Toc70673562"/>
      <w:bookmarkStart w:id="142" w:name="_Toc70673752"/>
      <w:r>
        <w:rPr>
          <w:lang w:val="en-GB"/>
        </w:rPr>
        <w:t>Building documentation</w:t>
      </w:r>
      <w:bookmarkEnd w:id="141"/>
      <w:bookmarkEnd w:id="142"/>
    </w:p>
    <w:p w14:paraId="7DD7BB4C" w14:textId="5B7FBB38" w:rsidR="00C438E5" w:rsidRDefault="00C438E5" w:rsidP="00C438E5">
      <w:pPr>
        <w:rPr>
          <w:lang w:val="en-GB"/>
        </w:rPr>
      </w:pPr>
      <w:r>
        <w:rPr>
          <w:lang w:val="en-GB"/>
        </w:rPr>
        <w:t xml:space="preserve">Code documentation is provided by using </w:t>
      </w:r>
      <w:proofErr w:type="spellStart"/>
      <w:r>
        <w:rPr>
          <w:lang w:val="en-GB"/>
        </w:rPr>
        <w:t>Doxygen</w:t>
      </w:r>
      <w:proofErr w:type="spellEnd"/>
      <w:r>
        <w:rPr>
          <w:lang w:val="en-GB"/>
        </w:rPr>
        <w:t>. This uses code commenting to automatically generate class, function, and variable documentation. To re-generate documentation, run the following command:</w:t>
      </w:r>
    </w:p>
    <w:p w14:paraId="4E3E447C" w14:textId="15A957E5" w:rsidR="00C438E5" w:rsidRPr="00793DCA" w:rsidRDefault="00C438E5" w:rsidP="00C438E5">
      <w:pPr>
        <w:pStyle w:val="Caption"/>
        <w:rPr>
          <w:sz w:val="24"/>
          <w:szCs w:val="24"/>
          <w:lang w:val="en-GB"/>
        </w:rPr>
      </w:pPr>
      <w:proofErr w:type="spellStart"/>
      <w:r w:rsidRPr="00793DCA">
        <w:rPr>
          <w:sz w:val="24"/>
          <w:szCs w:val="24"/>
          <w:lang w:val="en-GB"/>
        </w:rPr>
        <w:t>Doxygen</w:t>
      </w:r>
      <w:proofErr w:type="spellEnd"/>
      <w:r w:rsidRPr="00793DCA">
        <w:rPr>
          <w:sz w:val="24"/>
          <w:szCs w:val="24"/>
          <w:lang w:val="en-GB"/>
        </w:rPr>
        <w:t xml:space="preserve"> </w:t>
      </w:r>
      <w:proofErr w:type="spellStart"/>
      <w:r w:rsidRPr="00793DCA">
        <w:rPr>
          <w:sz w:val="24"/>
          <w:szCs w:val="24"/>
          <w:lang w:val="en-GB"/>
        </w:rPr>
        <w:t>Doxyfile</w:t>
      </w:r>
      <w:proofErr w:type="spellEnd"/>
    </w:p>
    <w:p w14:paraId="449D5DC6" w14:textId="272DE4BB" w:rsidR="00C438E5" w:rsidRPr="00C438E5" w:rsidRDefault="00C438E5" w:rsidP="00C438E5">
      <w:pPr>
        <w:rPr>
          <w:lang w:val="en-GB"/>
        </w:rPr>
      </w:pPr>
      <w:r>
        <w:rPr>
          <w:lang w:val="en-GB"/>
        </w:rPr>
        <w:lastRenderedPageBreak/>
        <w:t xml:space="preserve">Auto generating of documentation is disabled to avoid large updates to the code on every build so documentation updates must be triggered manually. </w:t>
      </w:r>
    </w:p>
    <w:p w14:paraId="768B1C0E" w14:textId="77777777" w:rsidR="00C438E5" w:rsidRDefault="00C438E5" w:rsidP="00C438E5">
      <w:pPr>
        <w:pStyle w:val="Heading3"/>
        <w:rPr>
          <w:lang w:val="en-GB"/>
        </w:rPr>
      </w:pPr>
      <w:r>
        <w:rPr>
          <w:lang w:val="en-GB"/>
        </w:rPr>
        <w:t xml:space="preserve">Build </w:t>
      </w:r>
      <w:proofErr w:type="gramStart"/>
      <w:r>
        <w:rPr>
          <w:lang w:val="en-GB"/>
        </w:rPr>
        <w:t>options</w:t>
      </w:r>
      <w:proofErr w:type="gramEnd"/>
    </w:p>
    <w:p w14:paraId="51C02F09" w14:textId="04CCA265" w:rsidR="00C438E5" w:rsidRDefault="00C438E5" w:rsidP="00C438E5">
      <w:pPr>
        <w:rPr>
          <w:lang w:val="en-GB"/>
        </w:rPr>
      </w:pPr>
      <w:r>
        <w:rPr>
          <w:lang w:val="en-GB"/>
        </w:rPr>
        <w:t xml:space="preserve">For </w:t>
      </w:r>
      <w:r w:rsidR="00C30E54">
        <w:rPr>
          <w:lang w:val="en-GB"/>
        </w:rPr>
        <w:t>open-source</w:t>
      </w:r>
      <w:r>
        <w:rPr>
          <w:lang w:val="en-GB"/>
        </w:rPr>
        <w:t xml:space="preserve"> building of the repository no build options are required. </w:t>
      </w:r>
    </w:p>
    <w:p w14:paraId="54D9401D" w14:textId="77777777" w:rsidR="00C438E5" w:rsidRDefault="00C438E5" w:rsidP="00C438E5">
      <w:pPr>
        <w:rPr>
          <w:lang w:val="en-GB"/>
        </w:rPr>
      </w:pPr>
      <w:r>
        <w:rPr>
          <w:lang w:val="en-GB"/>
        </w:rPr>
        <w:t>QT Build options can be access in the ‘Build Settings’ of QT Creator under the section</w:t>
      </w:r>
    </w:p>
    <w:p w14:paraId="2D7D7C31" w14:textId="16A1521C" w:rsidR="00C438E5" w:rsidRDefault="00C438E5" w:rsidP="00C438E5">
      <w:pPr>
        <w:rPr>
          <w:lang w:val="en-GB"/>
        </w:rPr>
      </w:pPr>
      <w:r>
        <w:rPr>
          <w:lang w:val="en-GB"/>
        </w:rPr>
        <w:t xml:space="preserve">‘Build Steps’-&gt;’Additional </w:t>
      </w:r>
      <w:proofErr w:type="gramStart"/>
      <w:r>
        <w:rPr>
          <w:lang w:val="en-GB"/>
        </w:rPr>
        <w:t>arguments’</w:t>
      </w:r>
      <w:proofErr w:type="gramEnd"/>
    </w:p>
    <w:p w14:paraId="42122D9B" w14:textId="45D7CA2C" w:rsidR="00C438E5" w:rsidRDefault="00A551B7" w:rsidP="00C438E5">
      <w:pPr>
        <w:rPr>
          <w:lang w:val="en-GB"/>
        </w:rPr>
      </w:pPr>
      <w:r>
        <w:rPr>
          <w:noProof/>
        </w:rPr>
        <w:drawing>
          <wp:anchor distT="0" distB="0" distL="114300" distR="114300" simplePos="0" relativeHeight="251668480" behindDoc="0" locked="0" layoutInCell="1" allowOverlap="1" wp14:anchorId="47A674AE" wp14:editId="7847130F">
            <wp:simplePos x="0" y="0"/>
            <wp:positionH relativeFrom="margin">
              <wp:align>left</wp:align>
            </wp:positionH>
            <wp:positionV relativeFrom="paragraph">
              <wp:posOffset>6985</wp:posOffset>
            </wp:positionV>
            <wp:extent cx="5158740" cy="3950970"/>
            <wp:effectExtent l="0" t="0" r="381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25741"/>
                    <a:stretch/>
                  </pic:blipFill>
                  <pic:spPr bwMode="auto">
                    <a:xfrm>
                      <a:off x="0" y="0"/>
                      <a:ext cx="5158740" cy="3950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6C69ED" w14:textId="77777777" w:rsidR="00C438E5" w:rsidRDefault="00C438E5" w:rsidP="00C438E5">
      <w:pPr>
        <w:rPr>
          <w:lang w:val="en-GB"/>
        </w:rPr>
      </w:pPr>
    </w:p>
    <w:p w14:paraId="3028820A" w14:textId="77777777" w:rsidR="00C438E5" w:rsidRDefault="00C438E5" w:rsidP="00C438E5">
      <w:pPr>
        <w:rPr>
          <w:lang w:val="en-GB"/>
        </w:rPr>
      </w:pPr>
    </w:p>
    <w:p w14:paraId="1D11846A" w14:textId="77777777" w:rsidR="00C438E5" w:rsidRDefault="00C438E5" w:rsidP="00C438E5">
      <w:pPr>
        <w:rPr>
          <w:lang w:val="en-GB"/>
        </w:rPr>
      </w:pPr>
    </w:p>
    <w:p w14:paraId="441194A0" w14:textId="77777777" w:rsidR="00C438E5" w:rsidRDefault="00C438E5" w:rsidP="00C438E5">
      <w:pPr>
        <w:rPr>
          <w:lang w:val="en-GB"/>
        </w:rPr>
      </w:pPr>
    </w:p>
    <w:p w14:paraId="717F87DA" w14:textId="77777777" w:rsidR="00C438E5" w:rsidRDefault="00C438E5" w:rsidP="00C438E5">
      <w:pPr>
        <w:rPr>
          <w:lang w:val="en-GB"/>
        </w:rPr>
      </w:pPr>
    </w:p>
    <w:p w14:paraId="448BAC35" w14:textId="77777777" w:rsidR="00C438E5" w:rsidRDefault="00C438E5" w:rsidP="00C438E5">
      <w:pPr>
        <w:rPr>
          <w:lang w:val="en-GB"/>
        </w:rPr>
      </w:pPr>
    </w:p>
    <w:p w14:paraId="3D5A4A64" w14:textId="77777777" w:rsidR="00C438E5" w:rsidRDefault="00C438E5" w:rsidP="00C438E5">
      <w:pPr>
        <w:rPr>
          <w:lang w:val="en-GB"/>
        </w:rPr>
      </w:pPr>
    </w:p>
    <w:p w14:paraId="4BE4AFB3" w14:textId="77777777" w:rsidR="00C438E5" w:rsidRDefault="00C438E5" w:rsidP="00C438E5">
      <w:pPr>
        <w:rPr>
          <w:lang w:val="en-GB"/>
        </w:rPr>
      </w:pPr>
    </w:p>
    <w:p w14:paraId="1F3549E9" w14:textId="77777777" w:rsidR="00C438E5" w:rsidRDefault="00C438E5" w:rsidP="00C438E5">
      <w:pPr>
        <w:rPr>
          <w:lang w:val="en-GB"/>
        </w:rPr>
      </w:pPr>
    </w:p>
    <w:p w14:paraId="5A6127FD" w14:textId="77777777" w:rsidR="00C438E5" w:rsidRDefault="00C438E5" w:rsidP="00C438E5">
      <w:pPr>
        <w:rPr>
          <w:lang w:val="en-GB"/>
        </w:rPr>
      </w:pPr>
    </w:p>
    <w:p w14:paraId="5C480587" w14:textId="77777777" w:rsidR="00C438E5" w:rsidRDefault="00C438E5" w:rsidP="00C438E5">
      <w:pPr>
        <w:rPr>
          <w:lang w:val="en-GB"/>
        </w:rPr>
      </w:pPr>
    </w:p>
    <w:p w14:paraId="5208E61B" w14:textId="77777777" w:rsidR="00C438E5" w:rsidRDefault="00C438E5" w:rsidP="00C438E5">
      <w:pPr>
        <w:rPr>
          <w:lang w:val="en-GB"/>
        </w:rPr>
      </w:pPr>
    </w:p>
    <w:p w14:paraId="6ACF61F6" w14:textId="77777777" w:rsidR="005F7CB9" w:rsidRDefault="005F7CB9" w:rsidP="00C438E5">
      <w:pPr>
        <w:rPr>
          <w:lang w:val="en-GB"/>
        </w:rPr>
      </w:pPr>
    </w:p>
    <w:p w14:paraId="37649CE5" w14:textId="77777777" w:rsidR="005F7CB9" w:rsidRDefault="005F7CB9" w:rsidP="00C438E5">
      <w:pPr>
        <w:rPr>
          <w:lang w:val="en-GB"/>
        </w:rPr>
      </w:pPr>
    </w:p>
    <w:p w14:paraId="124202C1" w14:textId="77777777" w:rsidR="005F7CB9" w:rsidRDefault="005F7CB9" w:rsidP="00C438E5">
      <w:pPr>
        <w:rPr>
          <w:lang w:val="en-GB"/>
        </w:rPr>
      </w:pPr>
    </w:p>
    <w:p w14:paraId="3A708063" w14:textId="2DC5A46F" w:rsidR="00C438E5" w:rsidRPr="00B76A7F" w:rsidRDefault="00C438E5" w:rsidP="00C438E5">
      <w:pPr>
        <w:rPr>
          <w:lang w:val="en-GB"/>
        </w:rPr>
      </w:pPr>
      <w:r>
        <w:rPr>
          <w:lang w:val="en-GB"/>
        </w:rPr>
        <w:t xml:space="preserve">The following options are available: </w:t>
      </w:r>
    </w:p>
    <w:tbl>
      <w:tblPr>
        <w:tblStyle w:val="GridTable4-Accent3"/>
        <w:tblW w:w="0" w:type="auto"/>
        <w:tblLook w:val="04A0" w:firstRow="1" w:lastRow="0" w:firstColumn="1" w:lastColumn="0" w:noHBand="0" w:noVBand="1"/>
      </w:tblPr>
      <w:tblGrid>
        <w:gridCol w:w="4504"/>
        <w:gridCol w:w="4504"/>
      </w:tblGrid>
      <w:tr w:rsidR="00C438E5" w14:paraId="1F387051" w14:textId="77777777" w:rsidTr="005E0EFC">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4504" w:type="dxa"/>
          </w:tcPr>
          <w:p w14:paraId="08FA22FF" w14:textId="77777777" w:rsidR="00C438E5" w:rsidRDefault="00C438E5" w:rsidP="005E0EFC">
            <w:pPr>
              <w:rPr>
                <w:lang w:val="en-GB"/>
              </w:rPr>
            </w:pPr>
            <w:r>
              <w:rPr>
                <w:lang w:val="en-GB"/>
              </w:rPr>
              <w:t>Command</w:t>
            </w:r>
          </w:p>
        </w:tc>
        <w:tc>
          <w:tcPr>
            <w:tcW w:w="4504" w:type="dxa"/>
          </w:tcPr>
          <w:p w14:paraId="7F1D399E" w14:textId="77777777" w:rsidR="00C438E5" w:rsidRDefault="00C438E5" w:rsidP="005E0EFC">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C438E5" w14:paraId="3457A17F" w14:textId="77777777" w:rsidTr="005E0EFC">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4504" w:type="dxa"/>
          </w:tcPr>
          <w:p w14:paraId="53398819" w14:textId="77777777" w:rsidR="00C438E5" w:rsidRDefault="00C438E5" w:rsidP="005E0EFC">
            <w:pPr>
              <w:rPr>
                <w:lang w:val="en-GB"/>
              </w:rPr>
            </w:pPr>
            <w:r>
              <w:rPr>
                <w:lang w:val="en-GB"/>
              </w:rPr>
              <w:t>WITH_I3DRSGM</w:t>
            </w:r>
          </w:p>
        </w:tc>
        <w:tc>
          <w:tcPr>
            <w:tcW w:w="4504" w:type="dxa"/>
          </w:tcPr>
          <w:p w14:paraId="61271B85" w14:textId="4095CCCE" w:rsidR="00C438E5" w:rsidRDefault="00C438E5" w:rsidP="005E0EFC">
            <w:pPr>
              <w:cnfStyle w:val="000000100000" w:firstRow="0" w:lastRow="0" w:firstColumn="0" w:lastColumn="0" w:oddVBand="0" w:evenVBand="0" w:oddHBand="1" w:evenHBand="0" w:firstRowFirstColumn="0" w:firstRowLastColumn="0" w:lastRowFirstColumn="0" w:lastRowLastColumn="0"/>
              <w:rPr>
                <w:lang w:val="en-GB"/>
              </w:rPr>
            </w:pPr>
            <w:r>
              <w:rPr>
                <w:lang w:val="en-GB"/>
              </w:rPr>
              <w:t>Only required for using I3DR’s stereo matching algorithm in the software.</w:t>
            </w:r>
            <w:r w:rsidR="00B04034">
              <w:rPr>
                <w:lang w:val="en-GB"/>
              </w:rPr>
              <w:t xml:space="preserve"> Requires I3DRSGM license. </w:t>
            </w:r>
          </w:p>
        </w:tc>
      </w:tr>
      <w:tr w:rsidR="00C438E5" w14:paraId="0715AB5E" w14:textId="77777777" w:rsidTr="005E0EFC">
        <w:trPr>
          <w:trHeight w:val="404"/>
        </w:trPr>
        <w:tc>
          <w:tcPr>
            <w:cnfStyle w:val="001000000000" w:firstRow="0" w:lastRow="0" w:firstColumn="1" w:lastColumn="0" w:oddVBand="0" w:evenVBand="0" w:oddHBand="0" w:evenHBand="0" w:firstRowFirstColumn="0" w:firstRowLastColumn="0" w:lastRowFirstColumn="0" w:lastRowLastColumn="0"/>
            <w:tcW w:w="4504" w:type="dxa"/>
          </w:tcPr>
          <w:p w14:paraId="20DB595C" w14:textId="77777777" w:rsidR="00C438E5" w:rsidRDefault="00C438E5" w:rsidP="005E0EFC">
            <w:pPr>
              <w:rPr>
                <w:lang w:val="en-GB"/>
              </w:rPr>
            </w:pPr>
            <w:r>
              <w:rPr>
                <w:lang w:val="en-GB"/>
              </w:rPr>
              <w:t>WITH_VIMBA</w:t>
            </w:r>
          </w:p>
        </w:tc>
        <w:tc>
          <w:tcPr>
            <w:tcW w:w="4504" w:type="dxa"/>
          </w:tcPr>
          <w:p w14:paraId="19FFD832" w14:textId="77777777" w:rsidR="00C438E5" w:rsidRDefault="00C438E5" w:rsidP="005E0EFC">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Only required while vimba cameras are being integrated. This should be omitted unless you are a developer. </w:t>
            </w:r>
          </w:p>
        </w:tc>
      </w:tr>
    </w:tbl>
    <w:p w14:paraId="1B1C1B30" w14:textId="77777777" w:rsidR="00DE6F05" w:rsidRPr="00DE6F05" w:rsidRDefault="00DE6F05" w:rsidP="00DE6F05">
      <w:pPr>
        <w:pStyle w:val="Heading1"/>
      </w:pPr>
      <w:bookmarkStart w:id="143" w:name="_Toc70673563"/>
      <w:bookmarkStart w:id="144" w:name="_Toc70673753"/>
      <w:r>
        <w:lastRenderedPageBreak/>
        <w:t>Troubleshooting</w:t>
      </w:r>
      <w:bookmarkEnd w:id="143"/>
      <w:bookmarkEnd w:id="144"/>
    </w:p>
    <w:p w14:paraId="204BC67F" w14:textId="77777777" w:rsidR="00DE6F05" w:rsidRDefault="00DE6F05" w:rsidP="000C523D">
      <w:pPr>
        <w:pStyle w:val="Heading3"/>
        <w:rPr>
          <w:lang w:val="en-GB"/>
        </w:rPr>
      </w:pPr>
      <w:bookmarkStart w:id="145" w:name="_Toc70673564"/>
      <w:r>
        <w:rPr>
          <w:lang w:val="en-GB"/>
        </w:rPr>
        <w:t xml:space="preserve">Framerate is slower than </w:t>
      </w:r>
      <w:proofErr w:type="gramStart"/>
      <w:r>
        <w:rPr>
          <w:lang w:val="en-GB"/>
        </w:rPr>
        <w:t>expected</w:t>
      </w:r>
      <w:bookmarkEnd w:id="145"/>
      <w:proofErr w:type="gramEnd"/>
    </w:p>
    <w:p w14:paraId="160AC99C" w14:textId="77777777" w:rsidR="00DE6F05" w:rsidRDefault="00DE6F05" w:rsidP="00DE6F05">
      <w:pPr>
        <w:rPr>
          <w:lang w:val="en-GB"/>
        </w:rPr>
      </w:pPr>
      <w:r>
        <w:rPr>
          <w:lang w:val="en-GB"/>
        </w:rPr>
        <w:t>Check that you are not performing any graphics-heavy processing on the same machine. The stereo vision toolkit automatically performs rectification using your GPU (if available). Similarly, if you are doing any heavy computation work, this may slow down stereo matching.</w:t>
      </w:r>
    </w:p>
    <w:p w14:paraId="36E5267C" w14:textId="5D76F03A" w:rsidR="00DE6F05" w:rsidRDefault="00DE6F05" w:rsidP="000C523D">
      <w:pPr>
        <w:pStyle w:val="Heading3"/>
        <w:rPr>
          <w:lang w:val="en-GB"/>
        </w:rPr>
      </w:pPr>
      <w:bookmarkStart w:id="146" w:name="_Toc70673565"/>
      <w:r>
        <w:rPr>
          <w:lang w:val="en-GB"/>
        </w:rPr>
        <w:t xml:space="preserve">I </w:t>
      </w:r>
      <w:r w:rsidR="00496D08">
        <w:rPr>
          <w:lang w:val="en-GB"/>
        </w:rPr>
        <w:t xml:space="preserve">don’t get the full </w:t>
      </w:r>
      <w:proofErr w:type="gramStart"/>
      <w:r w:rsidR="00496D08">
        <w:rPr>
          <w:lang w:val="en-GB"/>
        </w:rPr>
        <w:t>framerate</w:t>
      </w:r>
      <w:bookmarkEnd w:id="146"/>
      <w:proofErr w:type="gramEnd"/>
    </w:p>
    <w:p w14:paraId="10024176" w14:textId="77777777" w:rsidR="00DE6F05" w:rsidRDefault="00DE6F05" w:rsidP="00DE6F05">
      <w:pPr>
        <w:rPr>
          <w:lang w:val="en-GB"/>
        </w:rPr>
      </w:pPr>
      <w:r>
        <w:rPr>
          <w:lang w:val="en-GB"/>
        </w:rPr>
        <w:t>This is typically because the camera is operating in USB2 mode. Please check that you are using a USB3 port, and that it has sufficient bandwidth. Alternatively try using a different USB cable.</w:t>
      </w:r>
    </w:p>
    <w:p w14:paraId="4195FA3F" w14:textId="77777777" w:rsidR="00DE6F05" w:rsidRDefault="00DE6F05" w:rsidP="000C523D">
      <w:pPr>
        <w:pStyle w:val="Heading3"/>
        <w:rPr>
          <w:lang w:val="en-GB"/>
        </w:rPr>
      </w:pPr>
      <w:bookmarkStart w:id="147" w:name="_Toc70673566"/>
      <w:r>
        <w:rPr>
          <w:lang w:val="en-GB"/>
        </w:rPr>
        <w:t xml:space="preserve">Image matching is </w:t>
      </w:r>
      <w:proofErr w:type="gramStart"/>
      <w:r>
        <w:rPr>
          <w:lang w:val="en-GB"/>
        </w:rPr>
        <w:t>poor</w:t>
      </w:r>
      <w:bookmarkEnd w:id="147"/>
      <w:proofErr w:type="gramEnd"/>
    </w:p>
    <w:p w14:paraId="31AE2D70" w14:textId="6DA53DED" w:rsidR="00DE6F05" w:rsidRPr="00DE6F05" w:rsidRDefault="00CE5046" w:rsidP="00DE6F05">
      <w:pPr>
        <w:rPr>
          <w:lang w:val="en-GB"/>
        </w:rPr>
      </w:pPr>
      <w:r>
        <w:rPr>
          <w:lang w:val="en-GB"/>
        </w:rPr>
        <w:t>It is</w:t>
      </w:r>
      <w:r w:rsidR="00DE6F05">
        <w:rPr>
          <w:lang w:val="en-GB"/>
        </w:rPr>
        <w:t xml:space="preserve"> possible you need to recalibrate the system. First, try to image a target that is amenable to matching, with lots of features. A blank wall with the projector turned on is a good option. If you still do not get good match results, then perform a recalibration and try again. Check that the rectification appears to be sensible – straight lines in the world should be straight in the images.</w:t>
      </w:r>
      <w:r w:rsidR="00496D08">
        <w:rPr>
          <w:lang w:val="en-GB"/>
        </w:rPr>
        <w:t xml:space="preserve"> Selecting the “Epipolar – show” option on the “App Settings” tab will provide lines on the left and right images. If features are not on the same line for the left and right images, the calibration files are not valid and poor 3D matching will result.</w:t>
      </w:r>
      <w:r w:rsidR="00845A49">
        <w:rPr>
          <w:lang w:val="en-GB"/>
        </w:rPr>
        <w:t xml:space="preserve"> A re-calibration is therefore required.</w:t>
      </w:r>
    </w:p>
    <w:p w14:paraId="67644AD5" w14:textId="77777777" w:rsidR="00DE6F05" w:rsidRDefault="00DE6F05" w:rsidP="000C523D">
      <w:pPr>
        <w:pStyle w:val="Heading3"/>
        <w:rPr>
          <w:lang w:val="en-GB"/>
        </w:rPr>
      </w:pPr>
      <w:bookmarkStart w:id="148" w:name="_Toc70673567"/>
      <w:r>
        <w:rPr>
          <w:lang w:val="en-GB"/>
        </w:rPr>
        <w:t xml:space="preserve">USB connector is not </w:t>
      </w:r>
      <w:proofErr w:type="gramStart"/>
      <w:r>
        <w:rPr>
          <w:lang w:val="en-GB"/>
        </w:rPr>
        <w:t>secure</w:t>
      </w:r>
      <w:bookmarkEnd w:id="148"/>
      <w:proofErr w:type="gramEnd"/>
    </w:p>
    <w:p w14:paraId="0D97B7A6" w14:textId="7F661D3A" w:rsidR="00DE6F05" w:rsidRDefault="00845A49" w:rsidP="00DE6F05">
      <w:pPr>
        <w:rPr>
          <w:lang w:val="en-GB"/>
        </w:rPr>
      </w:pPr>
      <w:r>
        <w:rPr>
          <w:lang w:val="en-GB"/>
        </w:rPr>
        <w:t>Please ensure that you are using high quality machine vision USB3.0 cables. Contact i3Dr for options. Also check that the power cable is correctly inserted.</w:t>
      </w:r>
    </w:p>
    <w:p w14:paraId="5F7955AD" w14:textId="3AE82179" w:rsidR="00C621AD" w:rsidRDefault="00E843B4" w:rsidP="000C523D">
      <w:pPr>
        <w:pStyle w:val="Heading3"/>
        <w:rPr>
          <w:lang w:val="en-GB"/>
        </w:rPr>
      </w:pPr>
      <w:bookmarkStart w:id="149" w:name="_Toc70673568"/>
      <w:r>
        <w:rPr>
          <w:lang w:val="en-GB"/>
        </w:rPr>
        <w:t>I am</w:t>
      </w:r>
      <w:r w:rsidR="00E70D61">
        <w:rPr>
          <w:lang w:val="en-GB"/>
        </w:rPr>
        <w:t xml:space="preserve"> having problems with the </w:t>
      </w:r>
      <w:proofErr w:type="gramStart"/>
      <w:r w:rsidR="00E70D61">
        <w:rPr>
          <w:lang w:val="en-GB"/>
        </w:rPr>
        <w:t>software</w:t>
      </w:r>
      <w:bookmarkEnd w:id="149"/>
      <w:proofErr w:type="gramEnd"/>
    </w:p>
    <w:p w14:paraId="318B7B3F" w14:textId="6A87E30D" w:rsidR="00E70D61" w:rsidRPr="00E70D61" w:rsidRDefault="00E70D61" w:rsidP="00E70D61">
      <w:pPr>
        <w:rPr>
          <w:lang w:val="en-GB"/>
        </w:rPr>
      </w:pPr>
      <w:r>
        <w:rPr>
          <w:lang w:val="en-GB"/>
        </w:rPr>
        <w:t xml:space="preserve">Please visit the </w:t>
      </w:r>
      <w:hyperlink r:id="rId76" w:history="1">
        <w:r w:rsidR="00E843B4" w:rsidRPr="00E70D61">
          <w:rPr>
            <w:rStyle w:val="Hyperlink"/>
            <w:lang w:val="en-GB"/>
          </w:rPr>
          <w:t>GitHub</w:t>
        </w:r>
        <w:r w:rsidRPr="00E70D61">
          <w:rPr>
            <w:rStyle w:val="Hyperlink"/>
            <w:lang w:val="en-GB"/>
          </w:rPr>
          <w:t xml:space="preserve"> repository</w:t>
        </w:r>
      </w:hyperlink>
      <w:r>
        <w:rPr>
          <w:lang w:val="en-GB"/>
        </w:rPr>
        <w:t xml:space="preserve"> and post an issue (preferred), or contact us for assistance.</w:t>
      </w:r>
    </w:p>
    <w:p w14:paraId="4F03DDDA" w14:textId="0B7C30C3" w:rsidR="00AF3A40" w:rsidRDefault="00DC7A20" w:rsidP="000C523D">
      <w:pPr>
        <w:pStyle w:val="Heading3"/>
      </w:pPr>
      <w:bookmarkStart w:id="150" w:name="_Toc70673569"/>
      <w:r>
        <w:t>I am</w:t>
      </w:r>
      <w:r w:rsidR="00FA32A0">
        <w:t xml:space="preserve"> getting high calibration errors (&gt; 0.</w:t>
      </w:r>
      <w:r w:rsidR="00845A49">
        <w:t>6</w:t>
      </w:r>
      <w:r w:rsidR="00FA32A0">
        <w:t xml:space="preserve"> px)</w:t>
      </w:r>
      <w:bookmarkEnd w:id="150"/>
    </w:p>
    <w:p w14:paraId="6262D659" w14:textId="77777777" w:rsidR="00FA32A0" w:rsidRDefault="00FA32A0" w:rsidP="00FA32A0">
      <w:pPr>
        <w:pStyle w:val="ListParagraph"/>
        <w:numPr>
          <w:ilvl w:val="0"/>
          <w:numId w:val="4"/>
        </w:numPr>
      </w:pPr>
      <w:r>
        <w:t xml:space="preserve">Make sure that you are in a brightly lit area, and lower the exposure time, to prevent motion </w:t>
      </w:r>
      <w:proofErr w:type="gramStart"/>
      <w:r>
        <w:t>blur</w:t>
      </w:r>
      <w:proofErr w:type="gramEnd"/>
    </w:p>
    <w:p w14:paraId="04C61297" w14:textId="77777777" w:rsidR="00FA32A0" w:rsidRDefault="00FA32A0" w:rsidP="00FA32A0">
      <w:pPr>
        <w:pStyle w:val="ListParagraph"/>
        <w:numPr>
          <w:ilvl w:val="0"/>
          <w:numId w:val="4"/>
        </w:numPr>
      </w:pPr>
      <w:r>
        <w:t>Use HDR mode</w:t>
      </w:r>
    </w:p>
    <w:p w14:paraId="3DC3E0CE" w14:textId="77777777" w:rsidR="00FA32A0" w:rsidRDefault="00FA32A0" w:rsidP="00FA32A0">
      <w:pPr>
        <w:pStyle w:val="ListParagraph"/>
        <w:numPr>
          <w:ilvl w:val="0"/>
          <w:numId w:val="4"/>
        </w:numPr>
      </w:pPr>
      <w:r>
        <w:t xml:space="preserve">Capture more calibration images, making sure that the board is present at different distances and with a large variety of orientations relative to the </w:t>
      </w:r>
      <w:proofErr w:type="gramStart"/>
      <w:r>
        <w:t>sensor</w:t>
      </w:r>
      <w:proofErr w:type="gramEnd"/>
    </w:p>
    <w:p w14:paraId="1E941049" w14:textId="77777777" w:rsidR="00FA32A0" w:rsidRDefault="00FA32A0" w:rsidP="00FA32A0">
      <w:pPr>
        <w:pStyle w:val="ListParagraph"/>
        <w:numPr>
          <w:ilvl w:val="0"/>
          <w:numId w:val="4"/>
        </w:numPr>
      </w:pPr>
      <w:r>
        <w:t xml:space="preserve">Check that the pattern size you provided is </w:t>
      </w:r>
      <w:proofErr w:type="gramStart"/>
      <w:r>
        <w:t>correct</w:t>
      </w:r>
      <w:proofErr w:type="gramEnd"/>
    </w:p>
    <w:p w14:paraId="31418501" w14:textId="0F9FEB68" w:rsidR="00BC189E" w:rsidRDefault="00BC189E" w:rsidP="000C523D">
      <w:pPr>
        <w:pStyle w:val="Heading3"/>
      </w:pPr>
      <w:bookmarkStart w:id="151" w:name="_Toc70673570"/>
      <w:r>
        <w:t xml:space="preserve">I </w:t>
      </w:r>
      <w:r w:rsidR="00DC7A20">
        <w:t>cannot</w:t>
      </w:r>
      <w:r>
        <w:t xml:space="preserve"> see any 3D </w:t>
      </w:r>
      <w:bookmarkStart w:id="152" w:name="OLE_LINK9"/>
      <w:bookmarkStart w:id="153" w:name="OLE_LINK10"/>
      <w:proofErr w:type="gramStart"/>
      <w:r>
        <w:t>output</w:t>
      </w:r>
      <w:bookmarkEnd w:id="151"/>
      <w:bookmarkEnd w:id="152"/>
      <w:bookmarkEnd w:id="153"/>
      <w:proofErr w:type="gramEnd"/>
    </w:p>
    <w:p w14:paraId="399851F4" w14:textId="77777777" w:rsidR="00D91415" w:rsidRDefault="00BC189E" w:rsidP="00BC189E">
      <w:r>
        <w:t>Sometimes you may need to move the view slightly (using your mouse) to re-render the point cloud. You need a valid calibration to project to 3D, as the camera projection matrix must be known.</w:t>
      </w:r>
    </w:p>
    <w:p w14:paraId="238CC845" w14:textId="77777777" w:rsidR="00D91415" w:rsidRDefault="00D91415" w:rsidP="000C523D">
      <w:pPr>
        <w:pStyle w:val="Heading3"/>
      </w:pPr>
      <w:bookmarkStart w:id="154" w:name="_Toc70673571"/>
      <w:r>
        <w:t>Where can I find out more about stereo imaging?</w:t>
      </w:r>
      <w:bookmarkEnd w:id="154"/>
    </w:p>
    <w:p w14:paraId="6AEBD59B" w14:textId="46A78E16" w:rsidR="00D91415" w:rsidRDefault="00D91415" w:rsidP="00D91415">
      <w:r>
        <w:t xml:space="preserve">The canonical reference textbook for stereo imaging geometry is Hartley and Zisserman, </w:t>
      </w:r>
      <w:r w:rsidRPr="00D91415">
        <w:rPr>
          <w:i/>
        </w:rPr>
        <w:t>Multiple View Geometry in Computer Vision</w:t>
      </w:r>
      <w:r>
        <w:t xml:space="preserve"> </w:t>
      </w:r>
      <w:r w:rsidRPr="00D91415">
        <w:t>(OUP)</w:t>
      </w:r>
      <w:r>
        <w:t xml:space="preserve">, however there is little information on </w:t>
      </w:r>
      <w:r>
        <w:lastRenderedPageBreak/>
        <w:t>matching.</w:t>
      </w:r>
      <w:r w:rsidR="00686AC1">
        <w:t xml:space="preserve"> </w:t>
      </w:r>
      <w:r w:rsidR="00DC7A20">
        <w:t>Unfortunately,</w:t>
      </w:r>
      <w:r w:rsidR="00686AC1">
        <w:t xml:space="preserve"> there are few good books on stereo, in terms of a good algorithm comparison, so </w:t>
      </w:r>
      <w:proofErr w:type="gramStart"/>
      <w:r w:rsidR="00686AC1">
        <w:t>it’s</w:t>
      </w:r>
      <w:proofErr w:type="gramEnd"/>
      <w:r w:rsidR="00686AC1">
        <w:t xml:space="preserve"> usually better to look at the relevant papers.</w:t>
      </w:r>
    </w:p>
    <w:p w14:paraId="746E93A4" w14:textId="77777777" w:rsidR="00686AC1" w:rsidRDefault="00D91415" w:rsidP="007F10A3">
      <w:pPr>
        <w:jc w:val="left"/>
      </w:pPr>
      <w:r>
        <w:t xml:space="preserve">You can look at </w:t>
      </w:r>
      <w:proofErr w:type="spellStart"/>
      <w:r>
        <w:t>Scharstein</w:t>
      </w:r>
      <w:proofErr w:type="spellEnd"/>
      <w:r>
        <w:t xml:space="preserve"> and </w:t>
      </w:r>
      <w:proofErr w:type="spellStart"/>
      <w:r>
        <w:t>Szeliski’s</w:t>
      </w:r>
      <w:proofErr w:type="spellEnd"/>
      <w:r>
        <w:t xml:space="preserve"> stereo taxonomy paper (</w:t>
      </w:r>
      <w:hyperlink r:id="rId77" w:history="1">
        <w:r w:rsidRPr="008A5BD3">
          <w:rPr>
            <w:rStyle w:val="Hyperlink"/>
          </w:rPr>
          <w:t>https://doi.org/10.1109/SMBV.2001.988771</w:t>
        </w:r>
      </w:hyperlink>
      <w:r>
        <w:t>) or the OpenCV calib3d documentation (</w:t>
      </w:r>
      <w:hyperlink r:id="rId78" w:history="1">
        <w:r w:rsidRPr="008A5BD3">
          <w:rPr>
            <w:rStyle w:val="Hyperlink"/>
          </w:rPr>
          <w:t>https://docs.opencv.org/2.4/modules/calib3d/doc/calib3d.html</w:t>
        </w:r>
      </w:hyperlink>
      <w:r>
        <w:t>). For information on the calibration routine used, take a look at Zhang’s paper (</w:t>
      </w:r>
      <w:hyperlink r:id="rId79" w:history="1">
        <w:r w:rsidRPr="008A5BD3">
          <w:rPr>
            <w:rStyle w:val="Hyperlink"/>
          </w:rPr>
          <w:t>https://www.microsoft.com/en-us/research/publication/a-flexible-new-technique-for-camera-calibration/</w:t>
        </w:r>
      </w:hyperlink>
      <w:r>
        <w:t>)</w:t>
      </w:r>
      <w:r w:rsidR="00686AC1">
        <w:t>.</w:t>
      </w:r>
    </w:p>
    <w:p w14:paraId="5122EFFD" w14:textId="1E86B77B" w:rsidR="00686AC1" w:rsidRDefault="00686AC1" w:rsidP="007F10A3">
      <w:pPr>
        <w:jc w:val="left"/>
      </w:pPr>
      <w:r>
        <w:t xml:space="preserve">You can also look at the Middlebury and KITTI stereo benchmarks for a more comprehensive algorithm comparison, though note that the test data has existed for a while and there is likely to be some bias towards matchers which work well on that data. For example, the top KITTI performer is a deep neural net trained on driving imagery, so </w:t>
      </w:r>
      <w:r w:rsidR="00590D1B">
        <w:t>it is</w:t>
      </w:r>
      <w:r>
        <w:t xml:space="preserve"> not clear how well it would transfer to other domains. </w:t>
      </w:r>
    </w:p>
    <w:p w14:paraId="3139B8CF" w14:textId="1C8A9C65" w:rsidR="00D86A39" w:rsidRDefault="00D86A39" w:rsidP="000C523D">
      <w:pPr>
        <w:pStyle w:val="Heading3"/>
      </w:pPr>
      <w:bookmarkStart w:id="155" w:name="_Toc70673572"/>
      <w:r>
        <w:t xml:space="preserve">Software update </w:t>
      </w:r>
      <w:proofErr w:type="gramStart"/>
      <w:r>
        <w:t>failed</w:t>
      </w:r>
      <w:bookmarkEnd w:id="155"/>
      <w:proofErr w:type="gramEnd"/>
    </w:p>
    <w:p w14:paraId="0C9E88D7" w14:textId="38F451C9" w:rsidR="00D86A39" w:rsidRPr="00D86A39" w:rsidRDefault="00D86A39" w:rsidP="00D86A39">
      <w:r w:rsidRPr="00D86A39">
        <w:rPr>
          <w:lang w:val="en-GB"/>
        </w:rPr>
        <w:t>Some users report occasional issues with the installer not starting automatically after downloading. This is usually due to being blocked by anti-virus. Try downloading the latest release installer manually from the website.</w:t>
      </w:r>
    </w:p>
    <w:sectPr w:rsidR="00D86A39" w:rsidRPr="00D86A39">
      <w:footerReference w:type="default" r:id="rId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7071CC" w14:textId="77777777" w:rsidR="00751604" w:rsidRDefault="00751604" w:rsidP="00FA3521">
      <w:pPr>
        <w:spacing w:after="0"/>
      </w:pPr>
      <w:r>
        <w:separator/>
      </w:r>
    </w:p>
  </w:endnote>
  <w:endnote w:type="continuationSeparator" w:id="0">
    <w:p w14:paraId="77D3D0D8" w14:textId="77777777" w:rsidR="00751604" w:rsidRDefault="00751604" w:rsidP="00FA352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3B848" w14:textId="63D0CAA5" w:rsidR="00496D08" w:rsidRDefault="00496D08" w:rsidP="00421470">
    <w:r>
      <w:t xml:space="preserve">Revision date: </w:t>
    </w:r>
    <w:r w:rsidR="00F04BF6">
      <w:t>30</w:t>
    </w:r>
    <w:r>
      <w:t>/04/2021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4EEDF7" w14:textId="77777777" w:rsidR="00751604" w:rsidRDefault="00751604" w:rsidP="00FA3521">
      <w:pPr>
        <w:spacing w:after="0"/>
      </w:pPr>
      <w:r>
        <w:separator/>
      </w:r>
    </w:p>
  </w:footnote>
  <w:footnote w:type="continuationSeparator" w:id="0">
    <w:p w14:paraId="2D4CAD38" w14:textId="77777777" w:rsidR="00751604" w:rsidRDefault="00751604" w:rsidP="00FA3521">
      <w:pPr>
        <w:spacing w:after="0"/>
      </w:pPr>
      <w:r>
        <w:continuationSeparator/>
      </w:r>
    </w:p>
  </w:footnote>
  <w:footnote w:id="1">
    <w:p w14:paraId="099BC170" w14:textId="77777777" w:rsidR="00496D08" w:rsidRPr="00FA3521" w:rsidRDefault="00496D08">
      <w:pPr>
        <w:pStyle w:val="FootnoteText"/>
        <w:rPr>
          <w:lang w:val="en-GB"/>
        </w:rPr>
      </w:pPr>
      <w:r>
        <w:rPr>
          <w:rStyle w:val="FootnoteReference"/>
        </w:rPr>
        <w:footnoteRef/>
      </w:r>
      <w:r>
        <w:t xml:space="preserve"> </w:t>
      </w:r>
      <w:r>
        <w:rPr>
          <w:lang w:val="en-GB"/>
        </w:rPr>
        <w:t xml:space="preserve">This can be helpful as an indicator that the camera is still capturing images. </w:t>
      </w:r>
    </w:p>
  </w:footnote>
  <w:footnote w:id="2">
    <w:p w14:paraId="3758A48E" w14:textId="77777777" w:rsidR="00496D08" w:rsidRPr="00642F64" w:rsidRDefault="00496D08">
      <w:pPr>
        <w:pStyle w:val="FootnoteText"/>
        <w:rPr>
          <w:lang w:val="en-GB"/>
        </w:rPr>
      </w:pPr>
      <w:r>
        <w:rPr>
          <w:rStyle w:val="FootnoteReference"/>
        </w:rPr>
        <w:footnoteRef/>
      </w:r>
      <w:r>
        <w:t xml:space="preserve"> </w:t>
      </w:r>
      <w:r>
        <w:rPr>
          <w:lang w:val="en-GB"/>
        </w:rPr>
        <w:t>It compares a small patch in the left image and attempts to locate its match in the right image using correlation.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D16CB3"/>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7145D7B"/>
    <w:multiLevelType w:val="hybridMultilevel"/>
    <w:tmpl w:val="F3127B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92D2A6D"/>
    <w:multiLevelType w:val="hybridMultilevel"/>
    <w:tmpl w:val="B1B05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E0752B6"/>
    <w:multiLevelType w:val="hybridMultilevel"/>
    <w:tmpl w:val="D0283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B0E235D"/>
    <w:multiLevelType w:val="hybridMultilevel"/>
    <w:tmpl w:val="D59438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4A57FF2"/>
    <w:multiLevelType w:val="hybridMultilevel"/>
    <w:tmpl w:val="21B22BD4"/>
    <w:lvl w:ilvl="0" w:tplc="48765DBA">
      <w:numFmt w:val="bullet"/>
      <w:lvlText w:val="-"/>
      <w:lvlJc w:val="left"/>
      <w:pPr>
        <w:ind w:left="720" w:hanging="360"/>
      </w:pPr>
      <w:rPr>
        <w:rFonts w:ascii="Calibri" w:eastAsia="Times New Rom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3"/>
  </w:num>
  <w:num w:numId="5">
    <w:abstractNumId w:val="1"/>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njamin Knight">
    <w15:presenceInfo w15:providerId="None" w15:userId="Benjamin Knigh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revisionView w:markup="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D51"/>
    <w:rsid w:val="0001395F"/>
    <w:rsid w:val="000419CB"/>
    <w:rsid w:val="0007077D"/>
    <w:rsid w:val="00074ADD"/>
    <w:rsid w:val="0007623E"/>
    <w:rsid w:val="000A17B4"/>
    <w:rsid w:val="000A1E72"/>
    <w:rsid w:val="000B19A6"/>
    <w:rsid w:val="000C523D"/>
    <w:rsid w:val="000E3C4D"/>
    <w:rsid w:val="000E69EF"/>
    <w:rsid w:val="000E73DB"/>
    <w:rsid w:val="000F0E04"/>
    <w:rsid w:val="000F3DDF"/>
    <w:rsid w:val="000F7F96"/>
    <w:rsid w:val="00100FFC"/>
    <w:rsid w:val="00106E02"/>
    <w:rsid w:val="00111E26"/>
    <w:rsid w:val="001136F4"/>
    <w:rsid w:val="0011565D"/>
    <w:rsid w:val="00121081"/>
    <w:rsid w:val="001272C6"/>
    <w:rsid w:val="00132E08"/>
    <w:rsid w:val="00137489"/>
    <w:rsid w:val="0014081C"/>
    <w:rsid w:val="00140CF4"/>
    <w:rsid w:val="00144436"/>
    <w:rsid w:val="00171F44"/>
    <w:rsid w:val="00191A8A"/>
    <w:rsid w:val="001921BF"/>
    <w:rsid w:val="0019483B"/>
    <w:rsid w:val="001B344C"/>
    <w:rsid w:val="001B6BF4"/>
    <w:rsid w:val="001F4616"/>
    <w:rsid w:val="00220AEB"/>
    <w:rsid w:val="00222C02"/>
    <w:rsid w:val="0022509D"/>
    <w:rsid w:val="002272FF"/>
    <w:rsid w:val="00231E56"/>
    <w:rsid w:val="00276569"/>
    <w:rsid w:val="00292438"/>
    <w:rsid w:val="002A5FB2"/>
    <w:rsid w:val="002D0852"/>
    <w:rsid w:val="002D5BA9"/>
    <w:rsid w:val="002E1847"/>
    <w:rsid w:val="002E4AA8"/>
    <w:rsid w:val="00303887"/>
    <w:rsid w:val="00304E53"/>
    <w:rsid w:val="0031024C"/>
    <w:rsid w:val="003117F6"/>
    <w:rsid w:val="003139A0"/>
    <w:rsid w:val="003311F6"/>
    <w:rsid w:val="00332432"/>
    <w:rsid w:val="00332C9C"/>
    <w:rsid w:val="003338EC"/>
    <w:rsid w:val="00350B3E"/>
    <w:rsid w:val="003637A8"/>
    <w:rsid w:val="003667A6"/>
    <w:rsid w:val="003702CB"/>
    <w:rsid w:val="003A295F"/>
    <w:rsid w:val="003A3A41"/>
    <w:rsid w:val="003C633A"/>
    <w:rsid w:val="003C76CA"/>
    <w:rsid w:val="003D44F8"/>
    <w:rsid w:val="003E6071"/>
    <w:rsid w:val="003F6263"/>
    <w:rsid w:val="003F64FD"/>
    <w:rsid w:val="003F7098"/>
    <w:rsid w:val="004049D0"/>
    <w:rsid w:val="00411128"/>
    <w:rsid w:val="004167E7"/>
    <w:rsid w:val="00421470"/>
    <w:rsid w:val="00426752"/>
    <w:rsid w:val="00426ED6"/>
    <w:rsid w:val="00435312"/>
    <w:rsid w:val="00445585"/>
    <w:rsid w:val="0045786D"/>
    <w:rsid w:val="00460213"/>
    <w:rsid w:val="0046071F"/>
    <w:rsid w:val="0046394E"/>
    <w:rsid w:val="00481B59"/>
    <w:rsid w:val="00496D08"/>
    <w:rsid w:val="004C2DF3"/>
    <w:rsid w:val="004D6D2C"/>
    <w:rsid w:val="004F4C85"/>
    <w:rsid w:val="00504D8B"/>
    <w:rsid w:val="005159C0"/>
    <w:rsid w:val="00521429"/>
    <w:rsid w:val="00521824"/>
    <w:rsid w:val="00525F93"/>
    <w:rsid w:val="00542A50"/>
    <w:rsid w:val="00543D8E"/>
    <w:rsid w:val="005660C8"/>
    <w:rsid w:val="0057782F"/>
    <w:rsid w:val="00590D1B"/>
    <w:rsid w:val="00591868"/>
    <w:rsid w:val="005B7223"/>
    <w:rsid w:val="005C3605"/>
    <w:rsid w:val="005D21D6"/>
    <w:rsid w:val="005E0EFC"/>
    <w:rsid w:val="005E78D1"/>
    <w:rsid w:val="005F3160"/>
    <w:rsid w:val="005F7CB9"/>
    <w:rsid w:val="00612D8B"/>
    <w:rsid w:val="0061470A"/>
    <w:rsid w:val="006228D5"/>
    <w:rsid w:val="00642F64"/>
    <w:rsid w:val="006451CE"/>
    <w:rsid w:val="00646697"/>
    <w:rsid w:val="006564BB"/>
    <w:rsid w:val="0066194E"/>
    <w:rsid w:val="006810E2"/>
    <w:rsid w:val="00686AC1"/>
    <w:rsid w:val="006901CA"/>
    <w:rsid w:val="00694A76"/>
    <w:rsid w:val="006A582F"/>
    <w:rsid w:val="006B5629"/>
    <w:rsid w:val="006B5820"/>
    <w:rsid w:val="006E2A29"/>
    <w:rsid w:val="006F35F6"/>
    <w:rsid w:val="006F77CF"/>
    <w:rsid w:val="007005F7"/>
    <w:rsid w:val="00704244"/>
    <w:rsid w:val="007177C1"/>
    <w:rsid w:val="00732539"/>
    <w:rsid w:val="00741CDA"/>
    <w:rsid w:val="00751604"/>
    <w:rsid w:val="00763618"/>
    <w:rsid w:val="00772973"/>
    <w:rsid w:val="00773CBD"/>
    <w:rsid w:val="007748F7"/>
    <w:rsid w:val="0079330E"/>
    <w:rsid w:val="00793DCA"/>
    <w:rsid w:val="00795C9D"/>
    <w:rsid w:val="007A72DC"/>
    <w:rsid w:val="007B311A"/>
    <w:rsid w:val="007C212D"/>
    <w:rsid w:val="007D4AD1"/>
    <w:rsid w:val="007F10A3"/>
    <w:rsid w:val="00801834"/>
    <w:rsid w:val="008122E0"/>
    <w:rsid w:val="00813DFC"/>
    <w:rsid w:val="00823104"/>
    <w:rsid w:val="00823C9B"/>
    <w:rsid w:val="008369A7"/>
    <w:rsid w:val="00841165"/>
    <w:rsid w:val="00845A49"/>
    <w:rsid w:val="00854F84"/>
    <w:rsid w:val="00862357"/>
    <w:rsid w:val="00873064"/>
    <w:rsid w:val="0087410D"/>
    <w:rsid w:val="00892FDA"/>
    <w:rsid w:val="008A1EFA"/>
    <w:rsid w:val="008A30F8"/>
    <w:rsid w:val="008C0DFB"/>
    <w:rsid w:val="008D59CE"/>
    <w:rsid w:val="008E1E9E"/>
    <w:rsid w:val="008E7B4A"/>
    <w:rsid w:val="008E7C7A"/>
    <w:rsid w:val="009050F5"/>
    <w:rsid w:val="0090584B"/>
    <w:rsid w:val="00905C6C"/>
    <w:rsid w:val="00914513"/>
    <w:rsid w:val="00917700"/>
    <w:rsid w:val="0092155D"/>
    <w:rsid w:val="00924B86"/>
    <w:rsid w:val="00932E7C"/>
    <w:rsid w:val="00944294"/>
    <w:rsid w:val="00944872"/>
    <w:rsid w:val="00962271"/>
    <w:rsid w:val="0096400C"/>
    <w:rsid w:val="00974E39"/>
    <w:rsid w:val="009755DD"/>
    <w:rsid w:val="009756DB"/>
    <w:rsid w:val="009A576C"/>
    <w:rsid w:val="009D0128"/>
    <w:rsid w:val="009D6DF7"/>
    <w:rsid w:val="009E3A77"/>
    <w:rsid w:val="00A01001"/>
    <w:rsid w:val="00A12F6F"/>
    <w:rsid w:val="00A551B7"/>
    <w:rsid w:val="00A64702"/>
    <w:rsid w:val="00A832BC"/>
    <w:rsid w:val="00A83A69"/>
    <w:rsid w:val="00A84360"/>
    <w:rsid w:val="00A93D88"/>
    <w:rsid w:val="00A94533"/>
    <w:rsid w:val="00AA0798"/>
    <w:rsid w:val="00AC0608"/>
    <w:rsid w:val="00AE1107"/>
    <w:rsid w:val="00AE3211"/>
    <w:rsid w:val="00AE7F35"/>
    <w:rsid w:val="00AF3A40"/>
    <w:rsid w:val="00AF446A"/>
    <w:rsid w:val="00AF542D"/>
    <w:rsid w:val="00B02511"/>
    <w:rsid w:val="00B04034"/>
    <w:rsid w:val="00B1163E"/>
    <w:rsid w:val="00B3064F"/>
    <w:rsid w:val="00B35AC5"/>
    <w:rsid w:val="00B453B7"/>
    <w:rsid w:val="00B55F80"/>
    <w:rsid w:val="00B648FA"/>
    <w:rsid w:val="00B6673C"/>
    <w:rsid w:val="00B76A7F"/>
    <w:rsid w:val="00B76FBD"/>
    <w:rsid w:val="00B97708"/>
    <w:rsid w:val="00BC189E"/>
    <w:rsid w:val="00BC5590"/>
    <w:rsid w:val="00BD7DDA"/>
    <w:rsid w:val="00BE6360"/>
    <w:rsid w:val="00C01879"/>
    <w:rsid w:val="00C10240"/>
    <w:rsid w:val="00C10723"/>
    <w:rsid w:val="00C205F0"/>
    <w:rsid w:val="00C30E54"/>
    <w:rsid w:val="00C438E5"/>
    <w:rsid w:val="00C565E6"/>
    <w:rsid w:val="00C621AD"/>
    <w:rsid w:val="00C67481"/>
    <w:rsid w:val="00C67BF1"/>
    <w:rsid w:val="00C77CF0"/>
    <w:rsid w:val="00CA36BF"/>
    <w:rsid w:val="00CA7561"/>
    <w:rsid w:val="00CA7F6A"/>
    <w:rsid w:val="00CE5046"/>
    <w:rsid w:val="00CF2D32"/>
    <w:rsid w:val="00D02680"/>
    <w:rsid w:val="00D03A07"/>
    <w:rsid w:val="00D0518B"/>
    <w:rsid w:val="00D127FC"/>
    <w:rsid w:val="00D36730"/>
    <w:rsid w:val="00D53493"/>
    <w:rsid w:val="00D67CB0"/>
    <w:rsid w:val="00D766CB"/>
    <w:rsid w:val="00D840B2"/>
    <w:rsid w:val="00D86A39"/>
    <w:rsid w:val="00D86CE4"/>
    <w:rsid w:val="00D91415"/>
    <w:rsid w:val="00DA07C1"/>
    <w:rsid w:val="00DB59B0"/>
    <w:rsid w:val="00DC7A20"/>
    <w:rsid w:val="00DD3739"/>
    <w:rsid w:val="00DD5726"/>
    <w:rsid w:val="00DE3033"/>
    <w:rsid w:val="00DE4B65"/>
    <w:rsid w:val="00DE6F05"/>
    <w:rsid w:val="00E15CDF"/>
    <w:rsid w:val="00E16037"/>
    <w:rsid w:val="00E34B11"/>
    <w:rsid w:val="00E4216B"/>
    <w:rsid w:val="00E435E7"/>
    <w:rsid w:val="00E63D51"/>
    <w:rsid w:val="00E70D61"/>
    <w:rsid w:val="00E843B4"/>
    <w:rsid w:val="00E9248F"/>
    <w:rsid w:val="00EA24B9"/>
    <w:rsid w:val="00EB0E1D"/>
    <w:rsid w:val="00EB728B"/>
    <w:rsid w:val="00ED1D4F"/>
    <w:rsid w:val="00ED64F0"/>
    <w:rsid w:val="00ED6EF5"/>
    <w:rsid w:val="00EE3688"/>
    <w:rsid w:val="00EF164C"/>
    <w:rsid w:val="00EF62C0"/>
    <w:rsid w:val="00F04BF6"/>
    <w:rsid w:val="00F22F43"/>
    <w:rsid w:val="00F318E5"/>
    <w:rsid w:val="00F31DDF"/>
    <w:rsid w:val="00FA2093"/>
    <w:rsid w:val="00FA26A0"/>
    <w:rsid w:val="00FA32A0"/>
    <w:rsid w:val="00FA3521"/>
    <w:rsid w:val="00FA4D09"/>
    <w:rsid w:val="00FE0C18"/>
    <w:rsid w:val="00FE2FEC"/>
    <w:rsid w:val="00FE386F"/>
    <w:rsid w:val="00FE39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034D3"/>
  <w15:chartTrackingRefBased/>
  <w15:docId w15:val="{ACC478EA-4CC9-4203-B3D8-E8AE499BE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3D51"/>
    <w:pPr>
      <w:spacing w:after="120" w:line="240" w:lineRule="auto"/>
      <w:jc w:val="both"/>
    </w:pPr>
    <w:rPr>
      <w:rFonts w:eastAsia="Times New Roman" w:cs="Times New Roman"/>
      <w:sz w:val="24"/>
      <w:szCs w:val="24"/>
      <w:lang w:val="en-US"/>
    </w:rPr>
  </w:style>
  <w:style w:type="paragraph" w:styleId="Heading1">
    <w:name w:val="heading 1"/>
    <w:basedOn w:val="Normal"/>
    <w:next w:val="Normal"/>
    <w:link w:val="Heading1Char"/>
    <w:qFormat/>
    <w:rsid w:val="00E63D51"/>
    <w:pPr>
      <w:keepNext/>
      <w:keepLines/>
      <w:numPr>
        <w:numId w:val="2"/>
      </w:numPr>
      <w:spacing w:before="480"/>
      <w:outlineLvl w:val="0"/>
    </w:pPr>
    <w:rPr>
      <w:rFonts w:eastAsiaTheme="majorEastAsia" w:cstheme="majorBidi"/>
      <w:b/>
      <w:bCs/>
      <w:color w:val="17365D"/>
      <w:sz w:val="32"/>
      <w:szCs w:val="32"/>
      <w:lang w:val="en-GB"/>
    </w:rPr>
  </w:style>
  <w:style w:type="paragraph" w:styleId="Heading2">
    <w:name w:val="heading 2"/>
    <w:basedOn w:val="Normal"/>
    <w:next w:val="Normal"/>
    <w:link w:val="Heading2Char"/>
    <w:qFormat/>
    <w:rsid w:val="00E63D51"/>
    <w:pPr>
      <w:keepNext/>
      <w:numPr>
        <w:ilvl w:val="1"/>
        <w:numId w:val="2"/>
      </w:numPr>
      <w:spacing w:before="240" w:after="60"/>
      <w:outlineLvl w:val="1"/>
    </w:pPr>
    <w:rPr>
      <w:rFonts w:cs="Arial"/>
      <w:b/>
      <w:bCs/>
      <w:iCs/>
      <w:color w:val="17365D"/>
      <w:sz w:val="28"/>
      <w:szCs w:val="28"/>
    </w:rPr>
  </w:style>
  <w:style w:type="paragraph" w:styleId="Heading3">
    <w:name w:val="heading 3"/>
    <w:basedOn w:val="Normal"/>
    <w:next w:val="Normal"/>
    <w:link w:val="Heading3Char"/>
    <w:qFormat/>
    <w:rsid w:val="00E63D51"/>
    <w:pPr>
      <w:keepNext/>
      <w:numPr>
        <w:ilvl w:val="2"/>
        <w:numId w:val="2"/>
      </w:numPr>
      <w:spacing w:before="240" w:after="60"/>
      <w:outlineLvl w:val="2"/>
    </w:pPr>
    <w:rPr>
      <w:rFonts w:cs="Arial"/>
      <w:b/>
      <w:bCs/>
      <w:color w:val="17365D"/>
      <w:szCs w:val="26"/>
    </w:rPr>
  </w:style>
  <w:style w:type="paragraph" w:styleId="Heading4">
    <w:name w:val="heading 4"/>
    <w:basedOn w:val="Normal"/>
    <w:next w:val="Normal"/>
    <w:link w:val="Heading4Char"/>
    <w:unhideWhenUsed/>
    <w:qFormat/>
    <w:rsid w:val="00E63D51"/>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E63D51"/>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semiHidden/>
    <w:unhideWhenUsed/>
    <w:qFormat/>
    <w:rsid w:val="00E63D51"/>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E63D51"/>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E63D51"/>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E63D51"/>
    <w:pPr>
      <w:keepNext/>
      <w:keepLines/>
      <w:numPr>
        <w:ilvl w:val="8"/>
        <w:numId w:val="2"/>
      </w:numPr>
      <w:spacing w:before="480"/>
      <w:outlineLvl w:val="8"/>
    </w:pPr>
    <w:rPr>
      <w:rFonts w:eastAsiaTheme="majorEastAsia" w:cstheme="majorBidi"/>
      <w:b/>
      <w:bCs/>
      <w:color w:val="17365D"/>
      <w:sz w:val="32"/>
      <w:szCs w:val="3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E63D51"/>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eheading1">
    <w:name w:val="Preheading 1"/>
    <w:link w:val="Preheading1Char"/>
    <w:qFormat/>
    <w:rsid w:val="00E63D51"/>
    <w:pPr>
      <w:spacing w:after="120" w:line="240" w:lineRule="auto"/>
    </w:pPr>
    <w:rPr>
      <w:rFonts w:eastAsiaTheme="majorEastAsia" w:cstheme="majorBidi"/>
      <w:b/>
      <w:bCs/>
      <w:color w:val="17365D"/>
      <w:sz w:val="32"/>
      <w:szCs w:val="32"/>
    </w:rPr>
  </w:style>
  <w:style w:type="character" w:customStyle="1" w:styleId="Preheading1Char">
    <w:name w:val="Preheading 1 Char"/>
    <w:basedOn w:val="DefaultParagraphFont"/>
    <w:link w:val="Preheading1"/>
    <w:rsid w:val="00E63D51"/>
    <w:rPr>
      <w:rFonts w:eastAsiaTheme="majorEastAsia" w:cstheme="majorBidi"/>
      <w:b/>
      <w:bCs/>
      <w:color w:val="17365D"/>
      <w:sz w:val="32"/>
      <w:szCs w:val="32"/>
    </w:rPr>
  </w:style>
  <w:style w:type="character" w:styleId="FollowedHyperlink">
    <w:name w:val="FollowedHyperlink"/>
    <w:basedOn w:val="DefaultParagraphFont"/>
    <w:rsid w:val="00E63D51"/>
    <w:rPr>
      <w:color w:val="800080"/>
      <w:u w:val="single"/>
    </w:rPr>
  </w:style>
  <w:style w:type="paragraph" w:customStyle="1" w:styleId="Preheading2">
    <w:name w:val="Preheading 2"/>
    <w:link w:val="Preheading2Char"/>
    <w:qFormat/>
    <w:rsid w:val="00E63D51"/>
    <w:pPr>
      <w:spacing w:after="120" w:line="240" w:lineRule="auto"/>
    </w:pPr>
    <w:rPr>
      <w:rFonts w:eastAsia="Times New Roman" w:cs="Arial"/>
      <w:b/>
      <w:bCs/>
      <w:color w:val="17365D"/>
      <w:sz w:val="28"/>
      <w:szCs w:val="26"/>
    </w:rPr>
  </w:style>
  <w:style w:type="character" w:customStyle="1" w:styleId="Preheading2Char">
    <w:name w:val="Preheading 2 Char"/>
    <w:basedOn w:val="DefaultParagraphFont"/>
    <w:link w:val="Preheading2"/>
    <w:rsid w:val="00E63D51"/>
    <w:rPr>
      <w:rFonts w:eastAsia="Times New Roman" w:cs="Arial"/>
      <w:b/>
      <w:bCs/>
      <w:color w:val="17365D"/>
      <w:sz w:val="28"/>
      <w:szCs w:val="26"/>
    </w:rPr>
  </w:style>
  <w:style w:type="character" w:customStyle="1" w:styleId="Heading1Char">
    <w:name w:val="Heading 1 Char"/>
    <w:basedOn w:val="DefaultParagraphFont"/>
    <w:link w:val="Heading1"/>
    <w:rsid w:val="00E63D51"/>
    <w:rPr>
      <w:rFonts w:eastAsiaTheme="majorEastAsia" w:cstheme="majorBidi"/>
      <w:b/>
      <w:bCs/>
      <w:color w:val="17365D"/>
      <w:sz w:val="32"/>
      <w:szCs w:val="32"/>
    </w:rPr>
  </w:style>
  <w:style w:type="character" w:customStyle="1" w:styleId="Heading2Char">
    <w:name w:val="Heading 2 Char"/>
    <w:basedOn w:val="DefaultParagraphFont"/>
    <w:link w:val="Heading2"/>
    <w:rsid w:val="00E63D51"/>
    <w:rPr>
      <w:rFonts w:eastAsia="Times New Roman" w:cs="Arial"/>
      <w:b/>
      <w:bCs/>
      <w:iCs/>
      <w:color w:val="17365D"/>
      <w:sz w:val="28"/>
      <w:szCs w:val="28"/>
      <w:lang w:val="en-US"/>
    </w:rPr>
  </w:style>
  <w:style w:type="character" w:customStyle="1" w:styleId="Heading3Char">
    <w:name w:val="Heading 3 Char"/>
    <w:basedOn w:val="DefaultParagraphFont"/>
    <w:link w:val="Heading3"/>
    <w:rsid w:val="00E63D51"/>
    <w:rPr>
      <w:rFonts w:eastAsia="Times New Roman" w:cs="Arial"/>
      <w:b/>
      <w:bCs/>
      <w:color w:val="17365D"/>
      <w:sz w:val="24"/>
      <w:szCs w:val="26"/>
      <w:lang w:val="en-US"/>
    </w:rPr>
  </w:style>
  <w:style w:type="character" w:customStyle="1" w:styleId="Heading4Char">
    <w:name w:val="Heading 4 Char"/>
    <w:basedOn w:val="DefaultParagraphFont"/>
    <w:link w:val="Heading4"/>
    <w:rsid w:val="00E63D51"/>
    <w:rPr>
      <w:rFonts w:asciiTheme="majorHAnsi" w:eastAsiaTheme="majorEastAsia" w:hAnsiTheme="majorHAnsi" w:cstheme="majorBidi"/>
      <w:i/>
      <w:iCs/>
      <w:color w:val="2F5496" w:themeColor="accent1" w:themeShade="BF"/>
      <w:sz w:val="24"/>
      <w:szCs w:val="24"/>
      <w:lang w:val="en-US"/>
    </w:rPr>
  </w:style>
  <w:style w:type="character" w:customStyle="1" w:styleId="Heading5Char">
    <w:name w:val="Heading 5 Char"/>
    <w:basedOn w:val="DefaultParagraphFont"/>
    <w:link w:val="Heading5"/>
    <w:semiHidden/>
    <w:rsid w:val="00E63D51"/>
    <w:rPr>
      <w:rFonts w:asciiTheme="majorHAnsi" w:eastAsiaTheme="majorEastAsia" w:hAnsiTheme="majorHAnsi" w:cstheme="majorBidi"/>
      <w:color w:val="2F5496" w:themeColor="accent1" w:themeShade="BF"/>
      <w:sz w:val="24"/>
      <w:szCs w:val="24"/>
      <w:lang w:val="en-US"/>
    </w:rPr>
  </w:style>
  <w:style w:type="character" w:customStyle="1" w:styleId="Heading6Char">
    <w:name w:val="Heading 6 Char"/>
    <w:basedOn w:val="DefaultParagraphFont"/>
    <w:link w:val="Heading6"/>
    <w:semiHidden/>
    <w:rsid w:val="00E63D51"/>
    <w:rPr>
      <w:rFonts w:asciiTheme="majorHAnsi" w:eastAsiaTheme="majorEastAsia" w:hAnsiTheme="majorHAnsi" w:cstheme="majorBidi"/>
      <w:color w:val="1F3763" w:themeColor="accent1" w:themeShade="7F"/>
      <w:sz w:val="24"/>
      <w:szCs w:val="24"/>
      <w:lang w:val="en-US"/>
    </w:rPr>
  </w:style>
  <w:style w:type="character" w:customStyle="1" w:styleId="Heading7Char">
    <w:name w:val="Heading 7 Char"/>
    <w:basedOn w:val="DefaultParagraphFont"/>
    <w:link w:val="Heading7"/>
    <w:semiHidden/>
    <w:rsid w:val="00E63D51"/>
    <w:rPr>
      <w:rFonts w:asciiTheme="majorHAnsi" w:eastAsiaTheme="majorEastAsia" w:hAnsiTheme="majorHAnsi" w:cstheme="majorBidi"/>
      <w:i/>
      <w:iCs/>
      <w:color w:val="1F3763" w:themeColor="accent1" w:themeShade="7F"/>
      <w:sz w:val="24"/>
      <w:szCs w:val="24"/>
      <w:lang w:val="en-US"/>
    </w:rPr>
  </w:style>
  <w:style w:type="character" w:customStyle="1" w:styleId="Heading8Char">
    <w:name w:val="Heading 8 Char"/>
    <w:basedOn w:val="DefaultParagraphFont"/>
    <w:link w:val="Heading8"/>
    <w:semiHidden/>
    <w:rsid w:val="00E63D51"/>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rsid w:val="00E63D51"/>
    <w:rPr>
      <w:rFonts w:eastAsiaTheme="majorEastAsia" w:cstheme="majorBidi"/>
      <w:b/>
      <w:bCs/>
      <w:color w:val="17365D"/>
      <w:sz w:val="32"/>
      <w:szCs w:val="32"/>
    </w:rPr>
  </w:style>
  <w:style w:type="paragraph" w:styleId="ListParagraph">
    <w:name w:val="List Paragraph"/>
    <w:basedOn w:val="Normal"/>
    <w:uiPriority w:val="34"/>
    <w:qFormat/>
    <w:rsid w:val="00E63D51"/>
    <w:pPr>
      <w:ind w:left="720"/>
      <w:contextualSpacing/>
    </w:pPr>
  </w:style>
  <w:style w:type="character" w:styleId="Hyperlink">
    <w:name w:val="Hyperlink"/>
    <w:basedOn w:val="DefaultParagraphFont"/>
    <w:uiPriority w:val="99"/>
    <w:unhideWhenUsed/>
    <w:rsid w:val="00FE386F"/>
    <w:rPr>
      <w:color w:val="0563C1" w:themeColor="hyperlink"/>
      <w:u w:val="single"/>
    </w:rPr>
  </w:style>
  <w:style w:type="character" w:styleId="UnresolvedMention">
    <w:name w:val="Unresolved Mention"/>
    <w:basedOn w:val="DefaultParagraphFont"/>
    <w:uiPriority w:val="99"/>
    <w:semiHidden/>
    <w:unhideWhenUsed/>
    <w:rsid w:val="00FE386F"/>
    <w:rPr>
      <w:color w:val="808080"/>
      <w:shd w:val="clear" w:color="auto" w:fill="E6E6E6"/>
    </w:rPr>
  </w:style>
  <w:style w:type="paragraph" w:styleId="FootnoteText">
    <w:name w:val="footnote text"/>
    <w:basedOn w:val="Normal"/>
    <w:link w:val="FootnoteTextChar"/>
    <w:uiPriority w:val="99"/>
    <w:semiHidden/>
    <w:unhideWhenUsed/>
    <w:rsid w:val="00FA3521"/>
    <w:pPr>
      <w:spacing w:after="0"/>
    </w:pPr>
    <w:rPr>
      <w:sz w:val="20"/>
      <w:szCs w:val="20"/>
    </w:rPr>
  </w:style>
  <w:style w:type="character" w:customStyle="1" w:styleId="FootnoteTextChar">
    <w:name w:val="Footnote Text Char"/>
    <w:basedOn w:val="DefaultParagraphFont"/>
    <w:link w:val="FootnoteText"/>
    <w:uiPriority w:val="99"/>
    <w:semiHidden/>
    <w:rsid w:val="00FA3521"/>
    <w:rPr>
      <w:rFonts w:eastAsia="Times New Roman" w:cs="Times New Roman"/>
      <w:sz w:val="20"/>
      <w:szCs w:val="20"/>
      <w:lang w:val="en-US"/>
    </w:rPr>
  </w:style>
  <w:style w:type="character" w:styleId="FootnoteReference">
    <w:name w:val="footnote reference"/>
    <w:basedOn w:val="DefaultParagraphFont"/>
    <w:uiPriority w:val="99"/>
    <w:semiHidden/>
    <w:unhideWhenUsed/>
    <w:rsid w:val="00FA3521"/>
    <w:rPr>
      <w:vertAlign w:val="superscript"/>
    </w:rPr>
  </w:style>
  <w:style w:type="paragraph" w:styleId="Caption">
    <w:name w:val="caption"/>
    <w:basedOn w:val="Normal"/>
    <w:next w:val="Normal"/>
    <w:uiPriority w:val="35"/>
    <w:unhideWhenUsed/>
    <w:qFormat/>
    <w:rsid w:val="00694A76"/>
    <w:pPr>
      <w:spacing w:after="200"/>
    </w:pPr>
    <w:rPr>
      <w:i/>
      <w:iCs/>
      <w:color w:val="44546A" w:themeColor="text2"/>
      <w:sz w:val="18"/>
      <w:szCs w:val="18"/>
    </w:rPr>
  </w:style>
  <w:style w:type="character" w:customStyle="1" w:styleId="st">
    <w:name w:val="st"/>
    <w:basedOn w:val="DefaultParagraphFont"/>
    <w:rsid w:val="00426ED6"/>
  </w:style>
  <w:style w:type="table" w:styleId="PlainTable1">
    <w:name w:val="Plain Table 1"/>
    <w:basedOn w:val="TableNormal"/>
    <w:uiPriority w:val="41"/>
    <w:rsid w:val="00426ED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gc">
    <w:name w:val="_tgc"/>
    <w:basedOn w:val="DefaultParagraphFont"/>
    <w:rsid w:val="00303887"/>
  </w:style>
  <w:style w:type="table" w:styleId="GridTable4-Accent1">
    <w:name w:val="Grid Table 4 Accent 1"/>
    <w:basedOn w:val="TableNormal"/>
    <w:uiPriority w:val="49"/>
    <w:rsid w:val="0030388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30388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421470"/>
    <w:pPr>
      <w:tabs>
        <w:tab w:val="center" w:pos="4513"/>
        <w:tab w:val="right" w:pos="9026"/>
      </w:tabs>
      <w:spacing w:after="0"/>
    </w:pPr>
  </w:style>
  <w:style w:type="character" w:customStyle="1" w:styleId="HeaderChar">
    <w:name w:val="Header Char"/>
    <w:basedOn w:val="DefaultParagraphFont"/>
    <w:link w:val="Header"/>
    <w:uiPriority w:val="99"/>
    <w:rsid w:val="00421470"/>
    <w:rPr>
      <w:rFonts w:eastAsia="Times New Roman" w:cs="Times New Roman"/>
      <w:sz w:val="24"/>
      <w:szCs w:val="24"/>
      <w:lang w:val="en-US"/>
    </w:rPr>
  </w:style>
  <w:style w:type="paragraph" w:styleId="Footer">
    <w:name w:val="footer"/>
    <w:basedOn w:val="Normal"/>
    <w:link w:val="FooterChar"/>
    <w:uiPriority w:val="99"/>
    <w:unhideWhenUsed/>
    <w:rsid w:val="00421470"/>
    <w:pPr>
      <w:tabs>
        <w:tab w:val="center" w:pos="4513"/>
        <w:tab w:val="right" w:pos="9026"/>
      </w:tabs>
      <w:spacing w:after="0"/>
    </w:pPr>
  </w:style>
  <w:style w:type="character" w:customStyle="1" w:styleId="FooterChar">
    <w:name w:val="Footer Char"/>
    <w:basedOn w:val="DefaultParagraphFont"/>
    <w:link w:val="Footer"/>
    <w:uiPriority w:val="99"/>
    <w:rsid w:val="00421470"/>
    <w:rPr>
      <w:rFonts w:eastAsia="Times New Roman" w:cs="Times New Roman"/>
      <w:sz w:val="24"/>
      <w:szCs w:val="24"/>
      <w:lang w:val="en-US"/>
    </w:rPr>
  </w:style>
  <w:style w:type="paragraph" w:styleId="Title">
    <w:name w:val="Title"/>
    <w:basedOn w:val="Normal"/>
    <w:next w:val="Normal"/>
    <w:link w:val="TitleChar"/>
    <w:uiPriority w:val="10"/>
    <w:qFormat/>
    <w:rsid w:val="00421470"/>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1470"/>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421470"/>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421470"/>
    <w:rPr>
      <w:rFonts w:eastAsiaTheme="minorEastAsia"/>
      <w:color w:val="5A5A5A" w:themeColor="text1" w:themeTint="A5"/>
      <w:spacing w:val="15"/>
      <w:lang w:val="en-US"/>
    </w:rPr>
  </w:style>
  <w:style w:type="paragraph" w:styleId="TOCHeading">
    <w:name w:val="TOC Heading"/>
    <w:basedOn w:val="Heading1"/>
    <w:next w:val="Normal"/>
    <w:uiPriority w:val="39"/>
    <w:unhideWhenUsed/>
    <w:qFormat/>
    <w:rsid w:val="00801834"/>
    <w:pPr>
      <w:numPr>
        <w:numId w:val="0"/>
      </w:numPr>
      <w:spacing w:before="240" w:after="0" w:line="259" w:lineRule="auto"/>
      <w:jc w:val="left"/>
      <w:outlineLvl w:val="9"/>
    </w:pPr>
    <w:rPr>
      <w:rFonts w:asciiTheme="majorHAnsi" w:hAnsiTheme="majorHAnsi"/>
      <w:b w:val="0"/>
      <w:bCs w:val="0"/>
      <w:color w:val="2F5496" w:themeColor="accent1" w:themeShade="BF"/>
      <w:lang w:val="en-US"/>
    </w:rPr>
  </w:style>
  <w:style w:type="paragraph" w:styleId="TOC1">
    <w:name w:val="toc 1"/>
    <w:basedOn w:val="Normal"/>
    <w:next w:val="Normal"/>
    <w:autoRedefine/>
    <w:uiPriority w:val="39"/>
    <w:unhideWhenUsed/>
    <w:rsid w:val="00801834"/>
    <w:pPr>
      <w:spacing w:after="100"/>
    </w:pPr>
  </w:style>
  <w:style w:type="paragraph" w:styleId="TOC2">
    <w:name w:val="toc 2"/>
    <w:basedOn w:val="Normal"/>
    <w:next w:val="Normal"/>
    <w:autoRedefine/>
    <w:uiPriority w:val="39"/>
    <w:unhideWhenUsed/>
    <w:rsid w:val="00801834"/>
    <w:pPr>
      <w:spacing w:after="100"/>
      <w:ind w:left="240"/>
    </w:pPr>
  </w:style>
  <w:style w:type="paragraph" w:styleId="NoSpacing">
    <w:name w:val="No Spacing"/>
    <w:uiPriority w:val="1"/>
    <w:qFormat/>
    <w:rsid w:val="00DE4B65"/>
    <w:pPr>
      <w:spacing w:after="0" w:line="240" w:lineRule="auto"/>
      <w:jc w:val="both"/>
    </w:pPr>
    <w:rPr>
      <w:rFonts w:eastAsia="Times New Roman" w:cs="Times New Roman"/>
      <w:sz w:val="24"/>
      <w:szCs w:val="24"/>
      <w:lang w:val="en-US"/>
    </w:rPr>
  </w:style>
  <w:style w:type="table" w:styleId="GridTable4-Accent3">
    <w:name w:val="Grid Table 4 Accent 3"/>
    <w:basedOn w:val="TableNormal"/>
    <w:uiPriority w:val="49"/>
    <w:rsid w:val="0019483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3">
    <w:name w:val="toc 3"/>
    <w:basedOn w:val="Normal"/>
    <w:next w:val="Normal"/>
    <w:autoRedefine/>
    <w:uiPriority w:val="39"/>
    <w:unhideWhenUsed/>
    <w:rsid w:val="006564BB"/>
    <w:pPr>
      <w:spacing w:after="100"/>
      <w:ind w:left="480"/>
    </w:pPr>
  </w:style>
  <w:style w:type="character" w:styleId="CommentReference">
    <w:name w:val="annotation reference"/>
    <w:basedOn w:val="DefaultParagraphFont"/>
    <w:uiPriority w:val="99"/>
    <w:semiHidden/>
    <w:unhideWhenUsed/>
    <w:rsid w:val="003117F6"/>
    <w:rPr>
      <w:sz w:val="16"/>
      <w:szCs w:val="16"/>
    </w:rPr>
  </w:style>
  <w:style w:type="paragraph" w:styleId="CommentText">
    <w:name w:val="annotation text"/>
    <w:basedOn w:val="Normal"/>
    <w:link w:val="CommentTextChar"/>
    <w:uiPriority w:val="99"/>
    <w:semiHidden/>
    <w:unhideWhenUsed/>
    <w:rsid w:val="003117F6"/>
    <w:rPr>
      <w:sz w:val="20"/>
      <w:szCs w:val="20"/>
    </w:rPr>
  </w:style>
  <w:style w:type="character" w:customStyle="1" w:styleId="CommentTextChar">
    <w:name w:val="Comment Text Char"/>
    <w:basedOn w:val="DefaultParagraphFont"/>
    <w:link w:val="CommentText"/>
    <w:uiPriority w:val="99"/>
    <w:semiHidden/>
    <w:rsid w:val="003117F6"/>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3117F6"/>
    <w:rPr>
      <w:b/>
      <w:bCs/>
    </w:rPr>
  </w:style>
  <w:style w:type="character" w:customStyle="1" w:styleId="CommentSubjectChar">
    <w:name w:val="Comment Subject Char"/>
    <w:basedOn w:val="CommentTextChar"/>
    <w:link w:val="CommentSubject"/>
    <w:uiPriority w:val="99"/>
    <w:semiHidden/>
    <w:rsid w:val="003117F6"/>
    <w:rPr>
      <w:rFonts w:eastAsia="Times New Roman" w:cs="Times New Roman"/>
      <w:b/>
      <w:bCs/>
      <w:sz w:val="20"/>
      <w:szCs w:val="20"/>
      <w:lang w:val="en-US"/>
    </w:rPr>
  </w:style>
  <w:style w:type="paragraph" w:styleId="BalloonText">
    <w:name w:val="Balloon Text"/>
    <w:basedOn w:val="Normal"/>
    <w:link w:val="BalloonTextChar"/>
    <w:uiPriority w:val="99"/>
    <w:semiHidden/>
    <w:unhideWhenUsed/>
    <w:rsid w:val="003117F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17F6"/>
    <w:rPr>
      <w:rFonts w:ascii="Segoe UI" w:eastAsia="Times New Roman"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9066887">
      <w:bodyDiv w:val="1"/>
      <w:marLeft w:val="0"/>
      <w:marRight w:val="0"/>
      <w:marTop w:val="0"/>
      <w:marBottom w:val="0"/>
      <w:divBdr>
        <w:top w:val="none" w:sz="0" w:space="0" w:color="auto"/>
        <w:left w:val="none" w:sz="0" w:space="0" w:color="auto"/>
        <w:bottom w:val="none" w:sz="0" w:space="0" w:color="auto"/>
        <w:right w:val="none" w:sz="0" w:space="0" w:color="auto"/>
      </w:divBdr>
      <w:divsChild>
        <w:div w:id="272443213">
          <w:marLeft w:val="0"/>
          <w:marRight w:val="0"/>
          <w:marTop w:val="0"/>
          <w:marBottom w:val="0"/>
          <w:divBdr>
            <w:top w:val="none" w:sz="0" w:space="0" w:color="auto"/>
            <w:left w:val="none" w:sz="0" w:space="0" w:color="auto"/>
            <w:bottom w:val="none" w:sz="0" w:space="0" w:color="auto"/>
            <w:right w:val="none" w:sz="0" w:space="0" w:color="auto"/>
          </w:divBdr>
          <w:divsChild>
            <w:div w:id="108160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8315">
      <w:bodyDiv w:val="1"/>
      <w:marLeft w:val="0"/>
      <w:marRight w:val="0"/>
      <w:marTop w:val="0"/>
      <w:marBottom w:val="0"/>
      <w:divBdr>
        <w:top w:val="none" w:sz="0" w:space="0" w:color="auto"/>
        <w:left w:val="none" w:sz="0" w:space="0" w:color="auto"/>
        <w:bottom w:val="none" w:sz="0" w:space="0" w:color="auto"/>
        <w:right w:val="none" w:sz="0" w:space="0" w:color="auto"/>
      </w:divBdr>
    </w:div>
    <w:div w:id="1908875184">
      <w:bodyDiv w:val="1"/>
      <w:marLeft w:val="0"/>
      <w:marRight w:val="0"/>
      <w:marTop w:val="0"/>
      <w:marBottom w:val="0"/>
      <w:divBdr>
        <w:top w:val="none" w:sz="0" w:space="0" w:color="auto"/>
        <w:left w:val="none" w:sz="0" w:space="0" w:color="auto"/>
        <w:bottom w:val="none" w:sz="0" w:space="0" w:color="auto"/>
        <w:right w:val="none" w:sz="0" w:space="0" w:color="auto"/>
      </w:divBdr>
      <w:divsChild>
        <w:div w:id="619806095">
          <w:marLeft w:val="0"/>
          <w:marRight w:val="0"/>
          <w:marTop w:val="0"/>
          <w:marBottom w:val="0"/>
          <w:divBdr>
            <w:top w:val="none" w:sz="0" w:space="0" w:color="auto"/>
            <w:left w:val="none" w:sz="0" w:space="0" w:color="auto"/>
            <w:bottom w:val="none" w:sz="0" w:space="0" w:color="auto"/>
            <w:right w:val="none" w:sz="0" w:space="0" w:color="auto"/>
          </w:divBdr>
          <w:divsChild>
            <w:div w:id="15044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hyperlink" Target="https://docs.opencv.org/3.0-beta/modules/calib3d/doc/camera_calibration_and_3d_reconstruction.html" TargetMode="External"/><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hyperlink" Target="mailto:info@i3drobotics.com" TargetMode="External"/><Relationship Id="rId11" Type="http://schemas.openxmlformats.org/officeDocument/2006/relationships/image" Target="media/image3.pn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jrsoftware.org/isinfo.php" TargetMode="External"/><Relationship Id="rId79" Type="http://schemas.openxmlformats.org/officeDocument/2006/relationships/hyperlink" Target="https://www.microsoft.com/en-us/research/publication/a-flexible-new-technique-for-camera-calibration/"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microsoft.com/office/2011/relationships/people" Target="people.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doi.org/10.1109/SMBV.2001.988771"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github.com/i3drobotics/stereo-vision-toolkit.git"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hyperlink" Target="mailto:info@i3drobotics.com" TargetMode="External"/><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5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docs.opencv.org/2.4/_downloads/pattern.png" TargetMode="External"/><Relationship Id="rId36" Type="http://schemas.openxmlformats.org/officeDocument/2006/relationships/image" Target="media/image25.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hyperlink" Target="https://docs.opencv.org/2.4/modules/calib3d/doc/calib3d.html"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github.com/i3drobotics/stereo-vision-toolkit/releases" TargetMode="External"/><Relationship Id="rId13" Type="http://schemas.openxmlformats.org/officeDocument/2006/relationships/image" Target="media/image5.png"/><Relationship Id="rId18" Type="http://schemas.openxmlformats.org/officeDocument/2006/relationships/hyperlink" Target="https://github.com/i3drobotics/stereo-vision-toolkit/releases" TargetMode="External"/><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github.com/i3drobotics/stereo-vision-toolkit/blob/master/src/stereocameradeimos.cpp" TargetMode="External"/><Relationship Id="rId7" Type="http://schemas.openxmlformats.org/officeDocument/2006/relationships/endnotes" Target="endnotes.xml"/><Relationship Id="rId71" Type="http://schemas.openxmlformats.org/officeDocument/2006/relationships/hyperlink" Target="http://www.github.com/i3drobotics/stereo-vision-toolkit/releases"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B5DE1-C649-4DAF-91CB-B1CADC5A7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5925</Words>
  <Characters>33778</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dc:creator>
  <cp:keywords/>
  <dc:description/>
  <cp:lastModifiedBy>Benjamin Knight</cp:lastModifiedBy>
  <cp:revision>15</cp:revision>
  <cp:lastPrinted>2021-04-30T10:18:00Z</cp:lastPrinted>
  <dcterms:created xsi:type="dcterms:W3CDTF">2021-04-30T10:04:00Z</dcterms:created>
  <dcterms:modified xsi:type="dcterms:W3CDTF">2021-04-30T10:18:00Z</dcterms:modified>
</cp:coreProperties>
</file>